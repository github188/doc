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21B6" w:rsidRPr="00EA3931" w:rsidRDefault="001321B6" w:rsidP="001321B6">
      <w:pPr>
        <w:rPr>
          <w:rFonts w:ascii="仿宋_GB2312" w:eastAsia="仿宋_GB2312"/>
          <w:sz w:val="28"/>
          <w:szCs w:val="28"/>
        </w:rPr>
      </w:pPr>
      <w:r>
        <w:rPr>
          <w:rFonts w:ascii="仿宋_GB2312" w:eastAsia="仿宋_GB2312" w:hint="eastAsia"/>
          <w:sz w:val="28"/>
          <w:szCs w:val="28"/>
          <w:u w:val="single"/>
        </w:rPr>
        <w:t>正</w:t>
      </w:r>
      <w:r w:rsidRPr="00EA3931">
        <w:rPr>
          <w:rFonts w:ascii="仿宋_GB2312" w:eastAsia="仿宋_GB2312" w:hint="eastAsia"/>
          <w:sz w:val="28"/>
          <w:szCs w:val="28"/>
        </w:rPr>
        <w:t>本</w:t>
      </w:r>
    </w:p>
    <w:p w:rsidR="001321B6" w:rsidRDefault="001321B6" w:rsidP="001321B6">
      <w:pPr>
        <w:jc w:val="center"/>
        <w:rPr>
          <w:sz w:val="40"/>
        </w:rPr>
      </w:pPr>
    </w:p>
    <w:p w:rsidR="001321B6" w:rsidRDefault="001321B6" w:rsidP="001321B6">
      <w:pPr>
        <w:jc w:val="center"/>
        <w:rPr>
          <w:sz w:val="40"/>
        </w:rPr>
      </w:pPr>
    </w:p>
    <w:p w:rsidR="001321B6" w:rsidRPr="001321B6" w:rsidRDefault="001321B6" w:rsidP="001321B6">
      <w:pPr>
        <w:jc w:val="center"/>
        <w:rPr>
          <w:sz w:val="56"/>
        </w:rPr>
      </w:pPr>
      <w:r w:rsidRPr="001321B6">
        <w:rPr>
          <w:rFonts w:hint="eastAsia"/>
          <w:sz w:val="56"/>
        </w:rPr>
        <w:t>兴业证券股份有限公司语音服务综合平台项目</w:t>
      </w:r>
    </w:p>
    <w:p w:rsidR="001321B6" w:rsidRDefault="001321B6" w:rsidP="001321B6">
      <w:pPr>
        <w:rPr>
          <w:rFonts w:ascii="仿宋_GB2312" w:eastAsia="仿宋_GB2312"/>
          <w:b/>
          <w:sz w:val="28"/>
          <w:szCs w:val="28"/>
        </w:rPr>
      </w:pPr>
    </w:p>
    <w:p w:rsidR="001321B6" w:rsidRPr="00EA3931" w:rsidRDefault="001321B6" w:rsidP="001321B6">
      <w:pPr>
        <w:rPr>
          <w:rFonts w:ascii="仿宋_GB2312" w:eastAsia="仿宋_GB2312"/>
          <w:b/>
          <w:sz w:val="28"/>
          <w:szCs w:val="28"/>
        </w:rPr>
      </w:pPr>
    </w:p>
    <w:p w:rsidR="001321B6" w:rsidRPr="001321B6" w:rsidRDefault="001321B6" w:rsidP="001321B6">
      <w:pPr>
        <w:jc w:val="center"/>
        <w:rPr>
          <w:rFonts w:ascii="仿宋_GB2312" w:eastAsia="仿宋_GB2312"/>
          <w:sz w:val="40"/>
          <w:szCs w:val="28"/>
        </w:rPr>
      </w:pPr>
      <w:r w:rsidRPr="001321B6">
        <w:rPr>
          <w:rFonts w:ascii="宋体" w:hAnsi="宋体" w:hint="eastAsia"/>
          <w:b/>
          <w:sz w:val="44"/>
          <w:szCs w:val="32"/>
        </w:rPr>
        <w:t>投 标 文 件</w:t>
      </w:r>
    </w:p>
    <w:p w:rsidR="001321B6" w:rsidRDefault="001321B6" w:rsidP="001321B6">
      <w:pPr>
        <w:rPr>
          <w:rFonts w:ascii="仿宋_GB2312" w:eastAsia="仿宋_GB2312"/>
          <w:sz w:val="28"/>
          <w:szCs w:val="28"/>
        </w:rPr>
      </w:pPr>
    </w:p>
    <w:p w:rsidR="001321B6" w:rsidRPr="00EA3931" w:rsidRDefault="001321B6" w:rsidP="001321B6">
      <w:pPr>
        <w:rPr>
          <w:rFonts w:ascii="仿宋_GB2312" w:eastAsia="仿宋_GB2312"/>
          <w:sz w:val="28"/>
          <w:szCs w:val="28"/>
        </w:rPr>
      </w:pPr>
    </w:p>
    <w:p w:rsidR="001321B6" w:rsidRPr="001321B6" w:rsidRDefault="001321B6" w:rsidP="001321B6">
      <w:pPr>
        <w:rPr>
          <w:rFonts w:ascii="宋体" w:hAnsi="宋体"/>
          <w:sz w:val="32"/>
        </w:rPr>
      </w:pPr>
      <w:r w:rsidRPr="001321B6">
        <w:rPr>
          <w:rFonts w:ascii="宋体" w:hAnsi="宋体" w:hint="eastAsia"/>
          <w:sz w:val="32"/>
        </w:rPr>
        <w:t>项目名称：</w:t>
      </w:r>
      <w:r w:rsidRPr="001321B6">
        <w:rPr>
          <w:rFonts w:ascii="宋体" w:hAnsi="宋体" w:hint="eastAsia"/>
          <w:sz w:val="32"/>
          <w:u w:val="single"/>
        </w:rPr>
        <w:t xml:space="preserve"> 兴业证券股份有限公司HTML5行情和交易系统                                                                  </w:t>
      </w:r>
    </w:p>
    <w:p w:rsidR="001321B6" w:rsidRPr="001321B6" w:rsidRDefault="001321B6" w:rsidP="001321B6">
      <w:pPr>
        <w:rPr>
          <w:rFonts w:ascii="宋体" w:hAnsi="宋体"/>
          <w:sz w:val="32"/>
        </w:rPr>
      </w:pPr>
      <w:r w:rsidRPr="001321B6">
        <w:rPr>
          <w:rFonts w:ascii="宋体" w:hAnsi="宋体" w:hint="eastAsia"/>
          <w:sz w:val="32"/>
        </w:rPr>
        <w:t>投标文件内容：</w:t>
      </w:r>
      <w:r w:rsidRPr="001321B6">
        <w:rPr>
          <w:rFonts w:ascii="宋体" w:hAnsi="宋体" w:hint="eastAsia"/>
          <w:sz w:val="32"/>
          <w:u w:val="single"/>
        </w:rPr>
        <w:t xml:space="preserve"> 资格文件和商务文件                                             </w:t>
      </w:r>
    </w:p>
    <w:p w:rsidR="001321B6" w:rsidRPr="001321B6" w:rsidRDefault="001321B6" w:rsidP="001321B6">
      <w:pPr>
        <w:rPr>
          <w:rFonts w:ascii="宋体" w:hAnsi="宋体"/>
          <w:sz w:val="32"/>
          <w:u w:val="single"/>
        </w:rPr>
      </w:pPr>
      <w:r w:rsidRPr="001321B6">
        <w:rPr>
          <w:rFonts w:ascii="宋体" w:hAnsi="宋体" w:hint="eastAsia"/>
          <w:sz w:val="32"/>
        </w:rPr>
        <w:t xml:space="preserve">投 标 人： </w:t>
      </w:r>
      <w:r w:rsidRPr="001321B6">
        <w:rPr>
          <w:rFonts w:ascii="宋体" w:hAnsi="宋体" w:hint="eastAsia"/>
          <w:sz w:val="32"/>
          <w:u w:val="single"/>
        </w:rPr>
        <w:t xml:space="preserve"> </w:t>
      </w:r>
      <w:proofErr w:type="gramStart"/>
      <w:r w:rsidRPr="001321B6">
        <w:rPr>
          <w:rFonts w:ascii="宋体" w:hAnsi="宋体" w:hint="eastAsia"/>
          <w:sz w:val="32"/>
          <w:u w:val="single"/>
        </w:rPr>
        <w:t>浙江核新同</w:t>
      </w:r>
      <w:proofErr w:type="gramEnd"/>
      <w:r w:rsidRPr="001321B6">
        <w:rPr>
          <w:rFonts w:ascii="宋体" w:hAnsi="宋体" w:hint="eastAsia"/>
          <w:sz w:val="32"/>
          <w:u w:val="single"/>
        </w:rPr>
        <w:t>花</w:t>
      </w:r>
      <w:proofErr w:type="gramStart"/>
      <w:r w:rsidRPr="001321B6">
        <w:rPr>
          <w:rFonts w:ascii="宋体" w:hAnsi="宋体" w:hint="eastAsia"/>
          <w:sz w:val="32"/>
          <w:u w:val="single"/>
        </w:rPr>
        <w:t>顺网络</w:t>
      </w:r>
      <w:proofErr w:type="gramEnd"/>
      <w:r w:rsidRPr="001321B6">
        <w:rPr>
          <w:rFonts w:ascii="宋体" w:hAnsi="宋体" w:hint="eastAsia"/>
          <w:sz w:val="32"/>
          <w:u w:val="single"/>
        </w:rPr>
        <w:t xml:space="preserve">信息股份有限公司    </w:t>
      </w:r>
    </w:p>
    <w:p w:rsidR="001321B6" w:rsidRPr="001321B6" w:rsidRDefault="001321B6" w:rsidP="001321B6">
      <w:pPr>
        <w:rPr>
          <w:rFonts w:ascii="宋体" w:hAnsi="宋体"/>
          <w:sz w:val="32"/>
          <w:u w:val="single"/>
        </w:rPr>
      </w:pPr>
      <w:r w:rsidRPr="001321B6">
        <w:rPr>
          <w:rFonts w:ascii="宋体" w:hAnsi="宋体" w:hint="eastAsia"/>
          <w:sz w:val="32"/>
        </w:rPr>
        <w:t xml:space="preserve">法定代表人或其委托代理人： </w:t>
      </w:r>
    </w:p>
    <w:p w:rsidR="001321B6" w:rsidRPr="001321B6" w:rsidRDefault="001321B6" w:rsidP="001321B6">
      <w:pPr>
        <w:rPr>
          <w:rFonts w:ascii="宋体" w:hAnsi="宋体"/>
          <w:sz w:val="32"/>
          <w:u w:val="single"/>
        </w:rPr>
      </w:pPr>
      <w:r w:rsidRPr="001321B6">
        <w:rPr>
          <w:rFonts w:ascii="宋体" w:hAnsi="宋体" w:hint="eastAsia"/>
          <w:sz w:val="32"/>
        </w:rPr>
        <w:t>设计负责人：</w:t>
      </w:r>
    </w:p>
    <w:p w:rsidR="001321B6" w:rsidRDefault="001321B6" w:rsidP="001321B6">
      <w:pPr>
        <w:rPr>
          <w:rFonts w:ascii="宋体" w:hAnsi="宋体"/>
          <w:sz w:val="32"/>
          <w:u w:val="single"/>
        </w:rPr>
      </w:pPr>
    </w:p>
    <w:p w:rsidR="001321B6" w:rsidRPr="001321B6" w:rsidRDefault="001321B6" w:rsidP="001321B6">
      <w:pPr>
        <w:rPr>
          <w:rFonts w:ascii="宋体" w:hAnsi="宋体"/>
          <w:sz w:val="32"/>
          <w:u w:val="single"/>
        </w:rPr>
      </w:pPr>
    </w:p>
    <w:p w:rsidR="001321B6" w:rsidRPr="001321B6" w:rsidRDefault="001321B6" w:rsidP="001321B6">
      <w:pPr>
        <w:rPr>
          <w:rFonts w:ascii="宋体" w:hAnsi="宋体"/>
          <w:sz w:val="32"/>
        </w:rPr>
      </w:pPr>
      <w:r w:rsidRPr="001321B6">
        <w:rPr>
          <w:rFonts w:ascii="宋体" w:hAnsi="宋体" w:hint="eastAsia"/>
          <w:sz w:val="32"/>
        </w:rPr>
        <w:t>日   期：　2</w:t>
      </w:r>
      <w:r w:rsidRPr="001321B6">
        <w:rPr>
          <w:rFonts w:ascii="宋体" w:hAnsi="宋体"/>
          <w:sz w:val="32"/>
        </w:rPr>
        <w:t>015</w:t>
      </w:r>
      <w:r w:rsidRPr="001321B6">
        <w:rPr>
          <w:rFonts w:ascii="宋体" w:hAnsi="宋体" w:hint="eastAsia"/>
          <w:sz w:val="32"/>
        </w:rPr>
        <w:t xml:space="preserve">　年　</w:t>
      </w:r>
      <w:r w:rsidRPr="001321B6">
        <w:rPr>
          <w:rFonts w:ascii="宋体" w:hAnsi="宋体"/>
          <w:sz w:val="32"/>
        </w:rPr>
        <w:t>7</w:t>
      </w:r>
      <w:r w:rsidRPr="001321B6">
        <w:rPr>
          <w:rFonts w:ascii="宋体" w:hAnsi="宋体" w:hint="eastAsia"/>
          <w:sz w:val="32"/>
        </w:rPr>
        <w:t xml:space="preserve">　月　</w:t>
      </w:r>
      <w:r w:rsidRPr="001321B6">
        <w:rPr>
          <w:rFonts w:ascii="宋体" w:hAnsi="宋体"/>
          <w:sz w:val="32"/>
        </w:rPr>
        <w:t>15</w:t>
      </w:r>
      <w:r w:rsidRPr="001321B6">
        <w:rPr>
          <w:rFonts w:ascii="宋体" w:hAnsi="宋体" w:hint="eastAsia"/>
          <w:sz w:val="32"/>
        </w:rPr>
        <w:t xml:space="preserve">　日</w:t>
      </w:r>
    </w:p>
    <w:p w:rsidR="00B42C8F" w:rsidRDefault="00B42C8F"/>
    <w:p w:rsidR="004C0CFD" w:rsidRDefault="004C0CFD"/>
    <w:p w:rsidR="004C0CFD" w:rsidRDefault="004C0CFD">
      <w:pPr>
        <w:sectPr w:rsidR="004C0CFD">
          <w:headerReference w:type="default" r:id="rId8"/>
          <w:footerReference w:type="default" r:id="rId9"/>
          <w:headerReference w:type="first" r:id="rId10"/>
          <w:footerReference w:type="first" r:id="rId11"/>
          <w:pgSz w:w="11906" w:h="16838"/>
          <w:pgMar w:top="1440" w:right="1800" w:bottom="1440" w:left="1800" w:header="851" w:footer="992" w:gutter="0"/>
          <w:cols w:space="425"/>
          <w:docGrid w:type="lines" w:linePitch="312"/>
        </w:sectPr>
      </w:pPr>
    </w:p>
    <w:p w:rsidR="004C0CFD" w:rsidRDefault="004C0CFD" w:rsidP="004C0CFD">
      <w:pPr>
        <w:jc w:val="center"/>
      </w:pPr>
      <w:r>
        <w:rPr>
          <w:rFonts w:hint="eastAsia"/>
        </w:rPr>
        <w:lastRenderedPageBreak/>
        <w:t>目录</w:t>
      </w:r>
    </w:p>
    <w:p w:rsidR="004C0CFD" w:rsidRDefault="004C0CFD" w:rsidP="004C0CFD">
      <w:pPr>
        <w:jc w:val="center"/>
      </w:pPr>
    </w:p>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 w:rsidR="004C0CFD" w:rsidRDefault="004C0CFD" w:rsidP="004C0CFD">
      <w:pPr>
        <w:sectPr w:rsidR="004C0CFD" w:rsidSect="004C0CFD">
          <w:pgSz w:w="11906" w:h="16838"/>
          <w:pgMar w:top="1440" w:right="1800" w:bottom="1440" w:left="1800" w:header="851" w:footer="992" w:gutter="0"/>
          <w:pgNumType w:start="1"/>
          <w:cols w:space="425"/>
          <w:titlePg/>
          <w:docGrid w:type="lines" w:linePitch="312"/>
        </w:sectPr>
      </w:pPr>
    </w:p>
    <w:p w:rsidR="004C0CFD" w:rsidRDefault="005E5509" w:rsidP="005E5509">
      <w:pPr>
        <w:pStyle w:val="1"/>
        <w:ind w:left="659" w:hanging="659"/>
      </w:pPr>
      <w:r>
        <w:rPr>
          <w:rFonts w:hint="eastAsia"/>
        </w:rPr>
        <w:lastRenderedPageBreak/>
        <w:t>公司</w:t>
      </w:r>
      <w:r>
        <w:t>简介及优势</w:t>
      </w:r>
    </w:p>
    <w:p w:rsidR="005E5509" w:rsidRPr="00A26EFF" w:rsidRDefault="005E5509" w:rsidP="005E5509">
      <w:pPr>
        <w:spacing w:line="360" w:lineRule="auto"/>
        <w:ind w:firstLineChars="177" w:firstLine="425"/>
        <w:jc w:val="left"/>
        <w:rPr>
          <w:rFonts w:asciiTheme="minorEastAsia" w:hAnsiTheme="minorEastAsia"/>
          <w:sz w:val="24"/>
        </w:rPr>
      </w:pPr>
      <w:proofErr w:type="gramStart"/>
      <w:r w:rsidRPr="00A26EFF">
        <w:rPr>
          <w:rFonts w:asciiTheme="minorEastAsia" w:hAnsiTheme="minorEastAsia" w:hint="eastAsia"/>
          <w:sz w:val="24"/>
        </w:rPr>
        <w:t>浙江核新同</w:t>
      </w:r>
      <w:proofErr w:type="gramEnd"/>
      <w:r w:rsidRPr="00A26EFF">
        <w:rPr>
          <w:rFonts w:asciiTheme="minorEastAsia" w:hAnsiTheme="minorEastAsia" w:hint="eastAsia"/>
          <w:sz w:val="24"/>
        </w:rPr>
        <w:t>花顺（300033）网络信息股份有限公司，是国内第一家互联网金融信息服务行业上市公司(股票代码：300033)，国家规划布局内重点软件企业、国家信息化试点工程单位。目前公司注册资金</w:t>
      </w:r>
      <w:r>
        <w:rPr>
          <w:rFonts w:asciiTheme="minorEastAsia" w:hAnsiTheme="minorEastAsia"/>
          <w:sz w:val="24"/>
        </w:rPr>
        <w:t>5376</w:t>
      </w:r>
      <w:r w:rsidRPr="00A26EFF">
        <w:rPr>
          <w:rFonts w:asciiTheme="minorEastAsia" w:hAnsiTheme="minorEastAsia" w:hint="eastAsia"/>
          <w:sz w:val="24"/>
        </w:rPr>
        <w:t>万元，是专业从事金融大数据处理、金融信息</w:t>
      </w:r>
      <w:proofErr w:type="gramStart"/>
      <w:r w:rsidRPr="00A26EFF">
        <w:rPr>
          <w:rFonts w:asciiTheme="minorEastAsia" w:hAnsiTheme="minorEastAsia" w:hint="eastAsia"/>
          <w:sz w:val="24"/>
        </w:rPr>
        <w:t>云服务</w:t>
      </w:r>
      <w:proofErr w:type="gramEnd"/>
      <w:r w:rsidRPr="00A26EFF">
        <w:rPr>
          <w:rFonts w:asciiTheme="minorEastAsia" w:hAnsiTheme="minorEastAsia" w:hint="eastAsia"/>
          <w:sz w:val="24"/>
        </w:rPr>
        <w:t>的高新技术企业。</w:t>
      </w:r>
      <w:r w:rsidR="00912E98" w:rsidRPr="00912E98">
        <w:rPr>
          <w:rFonts w:asciiTheme="minorEastAsia" w:hAnsiTheme="minorEastAsia" w:hint="eastAsia"/>
          <w:color w:val="FF0000"/>
          <w:sz w:val="24"/>
        </w:rPr>
        <w:t>截至</w:t>
      </w:r>
      <w:r w:rsidR="00912E98" w:rsidRPr="00912E98">
        <w:rPr>
          <w:rFonts w:asciiTheme="minorEastAsia" w:hAnsiTheme="minorEastAsia"/>
          <w:color w:val="FF0000"/>
          <w:sz w:val="24"/>
        </w:rPr>
        <w:t>2013年底，公司员工1438</w:t>
      </w:r>
      <w:r w:rsidR="00912E98" w:rsidRPr="00912E98">
        <w:rPr>
          <w:rFonts w:asciiTheme="minorEastAsia" w:hAnsiTheme="minorEastAsia" w:hint="eastAsia"/>
          <w:color w:val="FF0000"/>
          <w:sz w:val="24"/>
        </w:rPr>
        <w:t>人，其中大专及以上学历员工占员工总数的</w:t>
      </w:r>
      <w:r w:rsidR="00912E98" w:rsidRPr="00912E98">
        <w:rPr>
          <w:rFonts w:asciiTheme="minorEastAsia" w:hAnsiTheme="minorEastAsia"/>
          <w:color w:val="FF0000"/>
          <w:sz w:val="24"/>
        </w:rPr>
        <w:t>93.7%，其中从事技术开发及服务的人员有885人。</w:t>
      </w:r>
    </w:p>
    <w:p w:rsidR="005E5509" w:rsidRPr="00A26EFF" w:rsidRDefault="005E5509" w:rsidP="005E5509">
      <w:pPr>
        <w:spacing w:line="360" w:lineRule="auto"/>
        <w:ind w:firstLineChars="177" w:firstLine="425"/>
        <w:jc w:val="left"/>
        <w:rPr>
          <w:rFonts w:asciiTheme="minorEastAsia" w:hAnsiTheme="minorEastAsia"/>
          <w:sz w:val="24"/>
        </w:rPr>
      </w:pPr>
      <w:r w:rsidRPr="00A26EFF">
        <w:rPr>
          <w:rFonts w:asciiTheme="minorEastAsia" w:hAnsiTheme="minorEastAsia" w:hint="eastAsia"/>
          <w:sz w:val="24"/>
        </w:rPr>
        <w:t>公司下设</w:t>
      </w:r>
      <w:proofErr w:type="gramStart"/>
      <w:r w:rsidRPr="00A26EFF">
        <w:rPr>
          <w:rFonts w:asciiTheme="minorEastAsia" w:hAnsiTheme="minorEastAsia" w:hint="eastAsia"/>
          <w:sz w:val="24"/>
        </w:rPr>
        <w:t>杭州核新软件</w:t>
      </w:r>
      <w:proofErr w:type="gramEnd"/>
      <w:r w:rsidRPr="00A26EFF">
        <w:rPr>
          <w:rFonts w:asciiTheme="minorEastAsia" w:hAnsiTheme="minorEastAsia" w:hint="eastAsia"/>
          <w:sz w:val="24"/>
        </w:rPr>
        <w:t>技术有限公司、浙江同花</w:t>
      </w:r>
      <w:proofErr w:type="gramStart"/>
      <w:r w:rsidRPr="00A26EFF">
        <w:rPr>
          <w:rFonts w:asciiTheme="minorEastAsia" w:hAnsiTheme="minorEastAsia" w:hint="eastAsia"/>
          <w:sz w:val="24"/>
        </w:rPr>
        <w:t>顺网络</w:t>
      </w:r>
      <w:proofErr w:type="gramEnd"/>
      <w:r w:rsidRPr="00A26EFF">
        <w:rPr>
          <w:rFonts w:asciiTheme="minorEastAsia" w:hAnsiTheme="minorEastAsia" w:hint="eastAsia"/>
          <w:sz w:val="24"/>
        </w:rPr>
        <w:t>科技有限公司、浙江同花</w:t>
      </w:r>
      <w:proofErr w:type="gramStart"/>
      <w:r w:rsidRPr="00A26EFF">
        <w:rPr>
          <w:rFonts w:asciiTheme="minorEastAsia" w:hAnsiTheme="minorEastAsia" w:hint="eastAsia"/>
          <w:sz w:val="24"/>
        </w:rPr>
        <w:t>顺基金</w:t>
      </w:r>
      <w:proofErr w:type="gramEnd"/>
      <w:r w:rsidRPr="00A26EFF">
        <w:rPr>
          <w:rFonts w:asciiTheme="minorEastAsia" w:hAnsiTheme="minorEastAsia" w:hint="eastAsia"/>
          <w:sz w:val="24"/>
        </w:rPr>
        <w:t>销售有限公司、浙江国承信电子商务有限公司、浙江同花顺</w:t>
      </w:r>
      <w:proofErr w:type="gramStart"/>
      <w:r w:rsidRPr="00A26EFF">
        <w:rPr>
          <w:rFonts w:asciiTheme="minorEastAsia" w:hAnsiTheme="minorEastAsia" w:hint="eastAsia"/>
          <w:sz w:val="24"/>
        </w:rPr>
        <w:t>云软件</w:t>
      </w:r>
      <w:proofErr w:type="gramEnd"/>
      <w:r w:rsidRPr="00A26EFF">
        <w:rPr>
          <w:rFonts w:asciiTheme="minorEastAsia" w:hAnsiTheme="minorEastAsia" w:hint="eastAsia"/>
          <w:sz w:val="24"/>
        </w:rPr>
        <w:t>有限公司、杭州同花</w:t>
      </w:r>
      <w:proofErr w:type="gramStart"/>
      <w:r w:rsidRPr="00A26EFF">
        <w:rPr>
          <w:rFonts w:asciiTheme="minorEastAsia" w:hAnsiTheme="minorEastAsia" w:hint="eastAsia"/>
          <w:sz w:val="24"/>
        </w:rPr>
        <w:t>顺数据</w:t>
      </w:r>
      <w:proofErr w:type="gramEnd"/>
      <w:r w:rsidRPr="00A26EFF">
        <w:rPr>
          <w:rFonts w:asciiTheme="minorEastAsia" w:hAnsiTheme="minorEastAsia" w:hint="eastAsia"/>
          <w:sz w:val="24"/>
        </w:rPr>
        <w:t>开发有限公司、</w:t>
      </w:r>
      <w:proofErr w:type="gramStart"/>
      <w:r w:rsidRPr="00A26EFF">
        <w:rPr>
          <w:rFonts w:asciiTheme="minorEastAsia" w:hAnsiTheme="minorEastAsia" w:hint="eastAsia"/>
          <w:sz w:val="24"/>
        </w:rPr>
        <w:t>核新金融</w:t>
      </w:r>
      <w:proofErr w:type="gramEnd"/>
      <w:r w:rsidRPr="00A26EFF">
        <w:rPr>
          <w:rFonts w:asciiTheme="minorEastAsia" w:hAnsiTheme="minorEastAsia" w:hint="eastAsia"/>
          <w:sz w:val="24"/>
        </w:rPr>
        <w:t>服务公司(</w:t>
      </w:r>
      <w:proofErr w:type="spellStart"/>
      <w:r w:rsidRPr="00A26EFF">
        <w:rPr>
          <w:rFonts w:asciiTheme="minorEastAsia" w:hAnsiTheme="minorEastAsia" w:hint="eastAsia"/>
          <w:sz w:val="24"/>
        </w:rPr>
        <w:t>HiThink</w:t>
      </w:r>
      <w:proofErr w:type="spellEnd"/>
      <w:r w:rsidRPr="00A26EFF">
        <w:rPr>
          <w:rFonts w:asciiTheme="minorEastAsia" w:hAnsiTheme="minorEastAsia" w:hint="eastAsia"/>
          <w:sz w:val="24"/>
        </w:rPr>
        <w:t xml:space="preserve"> Financial Services Inc.)等7家全资子公司。从母公司到子公司业务涵盖了金融信息服务业务、基金销售业务、银行理财业务、贵金属投资业务、海外(美国)金融信息服务业务、券商金融信息系统服务业务、移动金融信息服务业务、</w:t>
      </w:r>
      <w:proofErr w:type="gramStart"/>
      <w:r w:rsidRPr="00A26EFF">
        <w:rPr>
          <w:rFonts w:asciiTheme="minorEastAsia" w:hAnsiTheme="minorEastAsia" w:hint="eastAsia"/>
          <w:sz w:val="24"/>
        </w:rPr>
        <w:t>云计算</w:t>
      </w:r>
      <w:proofErr w:type="gramEnd"/>
      <w:r w:rsidRPr="00A26EFF">
        <w:rPr>
          <w:rFonts w:asciiTheme="minorEastAsia" w:hAnsiTheme="minorEastAsia" w:hint="eastAsia"/>
          <w:sz w:val="24"/>
        </w:rPr>
        <w:t>及数据处理业务，使得公司业务在业内具有最全面、合理的产品线及业务结构，技术研究涉及到行业产业链的上下游，在业内积累了丰富的技术力量，较为完善的业务及产业战略布局。</w:t>
      </w:r>
    </w:p>
    <w:p w:rsidR="005E5509" w:rsidRPr="0097738C" w:rsidRDefault="005E5509" w:rsidP="005E5509">
      <w:pPr>
        <w:spacing w:line="360" w:lineRule="auto"/>
        <w:ind w:firstLineChars="177" w:firstLine="425"/>
        <w:jc w:val="left"/>
      </w:pPr>
      <w:r w:rsidRPr="00A26EFF">
        <w:rPr>
          <w:rFonts w:asciiTheme="minorEastAsia" w:hAnsiTheme="minorEastAsia" w:hint="eastAsia"/>
          <w:sz w:val="24"/>
        </w:rPr>
        <w:t>公司建立了高新技术企业研发中心、浙江省金融信息工程技术研究中心、浙江省高技术服务业企业技术中心等机构，以打造国内最优秀的证券金融软件为目标，通过持续创新保持产品的核心竞争力，先后在网上行情交易系统、证券投资软件、手机金融信息消费与服务等领域取得了骄人业绩。公司十分重视研发投入，近年将销售收入20%以上的资金用于企业研发。通过自主创新，在金融信息服务领域取得了“同花顺云计算金融信息软件V1.0”、“同花顺</w:t>
      </w:r>
      <w:proofErr w:type="spellStart"/>
      <w:r w:rsidRPr="00A26EFF">
        <w:rPr>
          <w:rFonts w:asciiTheme="minorEastAsia" w:hAnsiTheme="minorEastAsia" w:hint="eastAsia"/>
          <w:sz w:val="24"/>
        </w:rPr>
        <w:t>iFinD</w:t>
      </w:r>
      <w:proofErr w:type="spellEnd"/>
      <w:r w:rsidRPr="00A26EFF">
        <w:rPr>
          <w:rFonts w:asciiTheme="minorEastAsia" w:hAnsiTheme="minorEastAsia" w:hint="eastAsia"/>
          <w:sz w:val="24"/>
        </w:rPr>
        <w:t>金融数据终端软件V1.0”等</w:t>
      </w:r>
      <w:proofErr w:type="gramStart"/>
      <w:r w:rsidRPr="00A26EFF">
        <w:rPr>
          <w:rFonts w:asciiTheme="minorEastAsia" w:hAnsiTheme="minorEastAsia" w:hint="eastAsia"/>
          <w:sz w:val="24"/>
        </w:rPr>
        <w:t>45余项</w:t>
      </w:r>
      <w:proofErr w:type="gramEnd"/>
      <w:r w:rsidRPr="00A26EFF">
        <w:rPr>
          <w:rFonts w:asciiTheme="minorEastAsia" w:hAnsiTheme="minorEastAsia" w:hint="eastAsia"/>
          <w:sz w:val="24"/>
        </w:rPr>
        <w:t>计算机</w:t>
      </w:r>
      <w:proofErr w:type="gramStart"/>
      <w:r w:rsidRPr="00A26EFF">
        <w:rPr>
          <w:rFonts w:asciiTheme="minorEastAsia" w:hAnsiTheme="minorEastAsia" w:hint="eastAsia"/>
          <w:sz w:val="24"/>
        </w:rPr>
        <w:t>软件着</w:t>
      </w:r>
      <w:proofErr w:type="gramEnd"/>
      <w:r w:rsidRPr="00A26EFF">
        <w:rPr>
          <w:rFonts w:asciiTheme="minorEastAsia" w:hAnsiTheme="minorEastAsia" w:hint="eastAsia"/>
          <w:sz w:val="24"/>
        </w:rPr>
        <w:t>作权、</w:t>
      </w:r>
      <w:proofErr w:type="gramStart"/>
      <w:r w:rsidRPr="00A26EFF">
        <w:rPr>
          <w:rFonts w:asciiTheme="minorEastAsia" w:hAnsiTheme="minorEastAsia" w:hint="eastAsia"/>
          <w:sz w:val="24"/>
        </w:rPr>
        <w:t>69余项</w:t>
      </w:r>
      <w:proofErr w:type="gramEnd"/>
      <w:r w:rsidRPr="00A26EFF">
        <w:rPr>
          <w:rFonts w:asciiTheme="minorEastAsia" w:hAnsiTheme="minorEastAsia" w:hint="eastAsia"/>
          <w:sz w:val="24"/>
        </w:rPr>
        <w:t>非专利技术、在行业内一直保持技术领先优势。近三年，公司被中央电视台、中国证券报等多家媒体评为“中国证券市场20年最具影响力机构”，荣获了“中国优秀软件产品”等资质荣誉30余项</w:t>
      </w:r>
    </w:p>
    <w:p w:rsidR="005E5509" w:rsidRPr="00A26EFF" w:rsidRDefault="005E5509" w:rsidP="005E5509">
      <w:pPr>
        <w:spacing w:line="360" w:lineRule="auto"/>
        <w:ind w:firstLineChars="177" w:firstLine="425"/>
        <w:rPr>
          <w:rFonts w:asciiTheme="minorEastAsia" w:hAnsiTheme="minorEastAsia"/>
          <w:sz w:val="24"/>
        </w:rPr>
      </w:pPr>
      <w:r w:rsidRPr="00A26EFF">
        <w:rPr>
          <w:rFonts w:asciiTheme="minorEastAsia" w:hAnsiTheme="minorEastAsia" w:hint="eastAsia"/>
          <w:sz w:val="24"/>
        </w:rPr>
        <w:t>同花顺发展十几年来，一直致力于帮助券商降低成本、稳定客户、发展客户、活跃客户，共同创造双赢和多赢的合作方式。市场上91％的占有率，业内多家</w:t>
      </w:r>
      <w:r w:rsidRPr="00A26EFF">
        <w:rPr>
          <w:rFonts w:asciiTheme="minorEastAsia" w:hAnsiTheme="minorEastAsia" w:hint="eastAsia"/>
          <w:sz w:val="24"/>
        </w:rPr>
        <w:lastRenderedPageBreak/>
        <w:t>大券商同花</w:t>
      </w:r>
      <w:proofErr w:type="gramStart"/>
      <w:r w:rsidRPr="00A26EFF">
        <w:rPr>
          <w:rFonts w:asciiTheme="minorEastAsia" w:hAnsiTheme="minorEastAsia" w:hint="eastAsia"/>
          <w:sz w:val="24"/>
        </w:rPr>
        <w:t>顺系统</w:t>
      </w:r>
      <w:proofErr w:type="gramEnd"/>
      <w:r w:rsidRPr="00A26EFF">
        <w:rPr>
          <w:rFonts w:asciiTheme="minorEastAsia" w:hAnsiTheme="minorEastAsia" w:hint="eastAsia"/>
          <w:sz w:val="24"/>
        </w:rPr>
        <w:t>长年的稳定运行，最具前瞻性的系统设计，奠定了同花顺在行业内的领导地位。</w:t>
      </w:r>
    </w:p>
    <w:p w:rsidR="005E5509" w:rsidRPr="00A26EFF" w:rsidRDefault="005E5509" w:rsidP="005E5509">
      <w:pPr>
        <w:spacing w:line="360" w:lineRule="auto"/>
        <w:ind w:firstLineChars="177" w:firstLine="425"/>
        <w:rPr>
          <w:rFonts w:asciiTheme="minorEastAsia" w:hAnsiTheme="minorEastAsia"/>
          <w:sz w:val="24"/>
        </w:rPr>
      </w:pPr>
      <w:r w:rsidRPr="00A26EFF">
        <w:rPr>
          <w:rFonts w:asciiTheme="minorEastAsia" w:hAnsiTheme="minorEastAsia" w:hint="eastAsia"/>
          <w:sz w:val="24"/>
        </w:rPr>
        <w:tab/>
        <w:t>同花顺的优势还集中表现在以下几个方面：</w:t>
      </w:r>
    </w:p>
    <w:p w:rsidR="005E5509" w:rsidRPr="00A26EFF" w:rsidRDefault="005E5509" w:rsidP="005E5509">
      <w:pPr>
        <w:spacing w:line="360" w:lineRule="auto"/>
        <w:ind w:firstLineChars="177" w:firstLine="426"/>
        <w:rPr>
          <w:rFonts w:asciiTheme="minorEastAsia" w:hAnsiTheme="minorEastAsia"/>
          <w:sz w:val="24"/>
        </w:rPr>
      </w:pPr>
      <w:r w:rsidRPr="00A26EFF">
        <w:rPr>
          <w:rFonts w:asciiTheme="minorEastAsia" w:hAnsiTheme="minorEastAsia" w:hint="eastAsia"/>
          <w:b/>
          <w:sz w:val="24"/>
        </w:rPr>
        <w:t>持续的创新能力。</w:t>
      </w:r>
      <w:r w:rsidRPr="00A26EFF">
        <w:rPr>
          <w:rFonts w:asciiTheme="minorEastAsia" w:hAnsiTheme="minorEastAsia" w:hint="eastAsia"/>
          <w:sz w:val="24"/>
        </w:rPr>
        <w:t>同花顺业内首家推出网上交易系统，业内首家获得CA、SSL安全销售许可证书，业内首家与香港联交所合作，业内首家将金融数据售往美国……</w:t>
      </w:r>
      <w:proofErr w:type="gramStart"/>
      <w:r w:rsidRPr="00A26EFF">
        <w:rPr>
          <w:rFonts w:asciiTheme="minorEastAsia" w:hAnsiTheme="minorEastAsia" w:hint="eastAsia"/>
          <w:sz w:val="24"/>
        </w:rPr>
        <w:t>核新同</w:t>
      </w:r>
      <w:proofErr w:type="gramEnd"/>
      <w:r w:rsidRPr="00A26EFF">
        <w:rPr>
          <w:rFonts w:asciiTheme="minorEastAsia" w:hAnsiTheme="minorEastAsia" w:hint="eastAsia"/>
          <w:sz w:val="24"/>
        </w:rPr>
        <w:t>花顺十几年来一直保持着持续的创新能力，以独特的前瞻性的眼光带动着网上交易系统的发展和变革。</w:t>
      </w:r>
    </w:p>
    <w:p w:rsidR="005E5509" w:rsidRPr="00A26EFF" w:rsidRDefault="005E5509" w:rsidP="005E5509">
      <w:pPr>
        <w:spacing w:line="360" w:lineRule="auto"/>
        <w:ind w:firstLineChars="177" w:firstLine="426"/>
        <w:rPr>
          <w:rFonts w:asciiTheme="minorEastAsia" w:hAnsiTheme="minorEastAsia"/>
          <w:sz w:val="24"/>
        </w:rPr>
      </w:pPr>
      <w:r w:rsidRPr="00A26EFF">
        <w:rPr>
          <w:rFonts w:asciiTheme="minorEastAsia" w:hAnsiTheme="minorEastAsia" w:hint="eastAsia"/>
          <w:b/>
          <w:sz w:val="24"/>
        </w:rPr>
        <w:t>业内最高的市场占有率。</w:t>
      </w:r>
      <w:r w:rsidRPr="00A26EFF">
        <w:rPr>
          <w:rFonts w:asciiTheme="minorEastAsia" w:hAnsiTheme="minorEastAsia" w:hint="eastAsia"/>
          <w:sz w:val="24"/>
        </w:rPr>
        <w:t>85%的市场占有率</w:t>
      </w:r>
      <w:proofErr w:type="gramStart"/>
      <w:r w:rsidRPr="00A26EFF">
        <w:rPr>
          <w:rFonts w:asciiTheme="minorEastAsia" w:hAnsiTheme="minorEastAsia" w:hint="eastAsia"/>
          <w:sz w:val="24"/>
        </w:rPr>
        <w:t>是核新同</w:t>
      </w:r>
      <w:proofErr w:type="gramEnd"/>
      <w:r w:rsidRPr="00A26EFF">
        <w:rPr>
          <w:rFonts w:asciiTheme="minorEastAsia" w:hAnsiTheme="minorEastAsia" w:hint="eastAsia"/>
          <w:sz w:val="24"/>
        </w:rPr>
        <w:t>花顺多年专注于网上交易系统开发的成绩，更代表了市场</w:t>
      </w:r>
      <w:proofErr w:type="gramStart"/>
      <w:r w:rsidRPr="00A26EFF">
        <w:rPr>
          <w:rFonts w:asciiTheme="minorEastAsia" w:hAnsiTheme="minorEastAsia" w:hint="eastAsia"/>
          <w:sz w:val="24"/>
        </w:rPr>
        <w:t>对核新同</w:t>
      </w:r>
      <w:proofErr w:type="gramEnd"/>
      <w:r w:rsidRPr="00A26EFF">
        <w:rPr>
          <w:rFonts w:asciiTheme="minorEastAsia" w:hAnsiTheme="minorEastAsia" w:hint="eastAsia"/>
          <w:sz w:val="24"/>
        </w:rPr>
        <w:t>花顺的认可和肯定！</w:t>
      </w:r>
    </w:p>
    <w:p w:rsidR="005E5509" w:rsidRPr="00A26EFF" w:rsidRDefault="005E5509" w:rsidP="005E5509">
      <w:pPr>
        <w:spacing w:line="360" w:lineRule="auto"/>
        <w:ind w:firstLineChars="177" w:firstLine="425"/>
        <w:rPr>
          <w:rFonts w:asciiTheme="minorEastAsia" w:hAnsiTheme="minorEastAsia"/>
          <w:sz w:val="24"/>
        </w:rPr>
      </w:pPr>
      <w:r w:rsidRPr="00A26EFF">
        <w:rPr>
          <w:rFonts w:asciiTheme="minorEastAsia" w:hAnsiTheme="minorEastAsia" w:hint="eastAsia"/>
          <w:sz w:val="24"/>
        </w:rPr>
        <w:t>多家大券商的长期运行同花顺的成功案例。系统在银河、海通等大券商的高并发压力下的长期稳定运行，更加证明了同花</w:t>
      </w:r>
      <w:proofErr w:type="gramStart"/>
      <w:r w:rsidRPr="00A26EFF">
        <w:rPr>
          <w:rFonts w:asciiTheme="minorEastAsia" w:hAnsiTheme="minorEastAsia" w:hint="eastAsia"/>
          <w:sz w:val="24"/>
        </w:rPr>
        <w:t>顺系统</w:t>
      </w:r>
      <w:proofErr w:type="gramEnd"/>
      <w:r w:rsidRPr="00A26EFF">
        <w:rPr>
          <w:rFonts w:asciiTheme="minorEastAsia" w:hAnsiTheme="minorEastAsia" w:hint="eastAsia"/>
          <w:sz w:val="24"/>
        </w:rPr>
        <w:t>的稳定可靠。</w:t>
      </w:r>
    </w:p>
    <w:p w:rsidR="005E5509" w:rsidRPr="00A26EFF" w:rsidRDefault="005E5509" w:rsidP="005E5509">
      <w:pPr>
        <w:spacing w:line="360" w:lineRule="auto"/>
        <w:ind w:firstLineChars="177" w:firstLine="426"/>
        <w:rPr>
          <w:rFonts w:asciiTheme="minorEastAsia" w:hAnsiTheme="minorEastAsia"/>
          <w:sz w:val="24"/>
        </w:rPr>
      </w:pPr>
      <w:r w:rsidRPr="00A26EFF">
        <w:rPr>
          <w:rFonts w:asciiTheme="minorEastAsia" w:hAnsiTheme="minorEastAsia" w:hint="eastAsia"/>
          <w:b/>
          <w:sz w:val="24"/>
        </w:rPr>
        <w:t>与多家柜台的丰富的合作经验。</w:t>
      </w:r>
      <w:r w:rsidRPr="00A26EFF">
        <w:rPr>
          <w:rFonts w:asciiTheme="minorEastAsia" w:hAnsiTheme="minorEastAsia" w:hint="eastAsia"/>
          <w:sz w:val="24"/>
        </w:rPr>
        <w:t>同花</w:t>
      </w:r>
      <w:proofErr w:type="gramStart"/>
      <w:r w:rsidRPr="00A26EFF">
        <w:rPr>
          <w:rFonts w:asciiTheme="minorEastAsia" w:hAnsiTheme="minorEastAsia" w:hint="eastAsia"/>
          <w:sz w:val="24"/>
        </w:rPr>
        <w:t>顺委托</w:t>
      </w:r>
      <w:proofErr w:type="gramEnd"/>
      <w:r w:rsidRPr="00A26EFF">
        <w:rPr>
          <w:rFonts w:asciiTheme="minorEastAsia" w:hAnsiTheme="minorEastAsia" w:hint="eastAsia"/>
          <w:sz w:val="24"/>
        </w:rPr>
        <w:t>系统与多家柜台系统有着丰富的合作运行经验，能够高效快速的对接处理委托数据。</w:t>
      </w:r>
    </w:p>
    <w:p w:rsidR="005E5509" w:rsidRPr="00A26EFF" w:rsidRDefault="005E5509" w:rsidP="005E5509">
      <w:pPr>
        <w:spacing w:line="360" w:lineRule="auto"/>
        <w:ind w:firstLineChars="177" w:firstLine="426"/>
        <w:rPr>
          <w:rFonts w:asciiTheme="minorEastAsia" w:hAnsiTheme="minorEastAsia"/>
          <w:sz w:val="24"/>
        </w:rPr>
      </w:pPr>
      <w:r w:rsidRPr="00A26EFF">
        <w:rPr>
          <w:rFonts w:asciiTheme="minorEastAsia" w:hAnsiTheme="minorEastAsia" w:hint="eastAsia"/>
          <w:b/>
          <w:sz w:val="24"/>
        </w:rPr>
        <w:t>投入最大，整合了最多的市场信息资源。</w:t>
      </w:r>
      <w:r w:rsidRPr="00A26EFF">
        <w:rPr>
          <w:rFonts w:asciiTheme="minorEastAsia" w:hAnsiTheme="minorEastAsia" w:hint="eastAsia"/>
          <w:sz w:val="24"/>
        </w:rPr>
        <w:t>同花</w:t>
      </w:r>
      <w:proofErr w:type="gramStart"/>
      <w:r w:rsidRPr="00A26EFF">
        <w:rPr>
          <w:rFonts w:asciiTheme="minorEastAsia" w:hAnsiTheme="minorEastAsia" w:hint="eastAsia"/>
          <w:sz w:val="24"/>
        </w:rPr>
        <w:t>顺拥有</w:t>
      </w:r>
      <w:proofErr w:type="gramEnd"/>
      <w:r w:rsidRPr="00A26EFF">
        <w:rPr>
          <w:rFonts w:asciiTheme="minorEastAsia" w:hAnsiTheme="minorEastAsia" w:hint="eastAsia"/>
          <w:sz w:val="24"/>
        </w:rPr>
        <w:t>几</w:t>
      </w:r>
      <w:r w:rsidR="009F4212">
        <w:rPr>
          <w:rFonts w:asciiTheme="minorEastAsia" w:hAnsiTheme="minorEastAsia" w:hint="eastAsia"/>
          <w:sz w:val="24"/>
        </w:rPr>
        <w:t>百</w:t>
      </w:r>
      <w:r w:rsidRPr="00A26EFF">
        <w:rPr>
          <w:rFonts w:asciiTheme="minorEastAsia" w:hAnsiTheme="minorEastAsia" w:hint="eastAsia"/>
          <w:sz w:val="24"/>
        </w:rPr>
        <w:t>人的研发队伍，不断根据市场的需求完善自己的系统。同时，同花顺整合了最多的市场资源，除港股外还包括外汇、期货等多市场的信息，以及上交所Level-2、手机炒股，来帮助券商为用户提供更具个性化和差异化的服务。</w:t>
      </w:r>
    </w:p>
    <w:p w:rsidR="005E5509" w:rsidRPr="00A26EFF" w:rsidRDefault="005E5509" w:rsidP="005E5509">
      <w:pPr>
        <w:spacing w:line="360" w:lineRule="auto"/>
        <w:ind w:firstLineChars="177" w:firstLine="426"/>
        <w:rPr>
          <w:rFonts w:asciiTheme="minorEastAsia" w:hAnsiTheme="minorEastAsia"/>
          <w:sz w:val="24"/>
        </w:rPr>
      </w:pPr>
      <w:r w:rsidRPr="00A26EFF">
        <w:rPr>
          <w:rFonts w:asciiTheme="minorEastAsia" w:hAnsiTheme="minorEastAsia" w:hint="eastAsia"/>
          <w:b/>
          <w:sz w:val="24"/>
        </w:rPr>
        <w:t>行情与交易的整合。</w:t>
      </w:r>
      <w:r w:rsidRPr="00A26EFF">
        <w:rPr>
          <w:rFonts w:asciiTheme="minorEastAsia" w:hAnsiTheme="minorEastAsia" w:hint="eastAsia"/>
          <w:sz w:val="24"/>
        </w:rPr>
        <w:t>由于同花</w:t>
      </w:r>
      <w:proofErr w:type="gramStart"/>
      <w:r w:rsidRPr="00A26EFF">
        <w:rPr>
          <w:rFonts w:asciiTheme="minorEastAsia" w:hAnsiTheme="minorEastAsia" w:hint="eastAsia"/>
          <w:sz w:val="24"/>
        </w:rPr>
        <w:t>顺同时</w:t>
      </w:r>
      <w:proofErr w:type="gramEnd"/>
      <w:r w:rsidRPr="00A26EFF">
        <w:rPr>
          <w:rFonts w:asciiTheme="minorEastAsia" w:hAnsiTheme="minorEastAsia" w:hint="eastAsia"/>
          <w:sz w:val="24"/>
        </w:rPr>
        <w:t>提供行情和交易的系统，与一些只提供行情系统的公司相比，能够提供更好的服务。例如同花顺客户端软件中的深受股民喜爱的闪电下单功能，在行情界面上双击盘口价格直接出单，就是行情和交易整合的案例之一。</w:t>
      </w:r>
    </w:p>
    <w:p w:rsidR="005E5509" w:rsidRPr="00A26EFF" w:rsidRDefault="005E5509" w:rsidP="005E5509">
      <w:pPr>
        <w:spacing w:line="360" w:lineRule="auto"/>
        <w:ind w:firstLineChars="177" w:firstLine="426"/>
        <w:rPr>
          <w:rFonts w:asciiTheme="minorEastAsia" w:hAnsiTheme="minorEastAsia"/>
          <w:sz w:val="24"/>
        </w:rPr>
      </w:pPr>
      <w:r w:rsidRPr="00A26EFF">
        <w:rPr>
          <w:rFonts w:asciiTheme="minorEastAsia" w:hAnsiTheme="minorEastAsia" w:hint="eastAsia"/>
          <w:b/>
          <w:sz w:val="24"/>
        </w:rPr>
        <w:t>支持多种终端接入方式和后台交易系统的共用性。</w:t>
      </w:r>
      <w:r w:rsidRPr="00A26EFF">
        <w:rPr>
          <w:rFonts w:asciiTheme="minorEastAsia" w:hAnsiTheme="minorEastAsia" w:hint="eastAsia"/>
          <w:sz w:val="24"/>
        </w:rPr>
        <w:t>同花</w:t>
      </w:r>
      <w:proofErr w:type="gramStart"/>
      <w:r w:rsidRPr="00A26EFF">
        <w:rPr>
          <w:rFonts w:asciiTheme="minorEastAsia" w:hAnsiTheme="minorEastAsia" w:hint="eastAsia"/>
          <w:sz w:val="24"/>
        </w:rPr>
        <w:t>顺系统</w:t>
      </w:r>
      <w:proofErr w:type="gramEnd"/>
      <w:r w:rsidRPr="00A26EFF">
        <w:rPr>
          <w:rFonts w:asciiTheme="minorEastAsia" w:hAnsiTheme="minorEastAsia" w:hint="eastAsia"/>
          <w:sz w:val="24"/>
        </w:rPr>
        <w:t>后台同时支持前端的多种接入方式，包括计算机、手机、数字电视等。只要使用了同花顺系统，就同时为今后的手机炒股等业务建好了后台通道，未来在推广像手机炒股这样新的业务时就不再需要重新建立专用系统，这无疑是极好的后台资源整合的方式，为用户系统规划带来了便利。</w:t>
      </w:r>
    </w:p>
    <w:p w:rsidR="005E5509" w:rsidRPr="00A26EFF" w:rsidRDefault="005E5509" w:rsidP="005E5509">
      <w:pPr>
        <w:spacing w:line="360" w:lineRule="auto"/>
        <w:ind w:firstLineChars="177" w:firstLine="426"/>
        <w:rPr>
          <w:rFonts w:asciiTheme="minorEastAsia" w:hAnsiTheme="minorEastAsia"/>
          <w:sz w:val="24"/>
        </w:rPr>
      </w:pPr>
      <w:r w:rsidRPr="00A26EFF">
        <w:rPr>
          <w:rFonts w:asciiTheme="minorEastAsia" w:hAnsiTheme="minorEastAsia" w:hint="eastAsia"/>
          <w:b/>
          <w:sz w:val="24"/>
        </w:rPr>
        <w:t>最全面的安全规划。</w:t>
      </w:r>
      <w:r w:rsidRPr="00A26EFF">
        <w:rPr>
          <w:rFonts w:asciiTheme="minorEastAsia" w:hAnsiTheme="minorEastAsia" w:hint="eastAsia"/>
          <w:sz w:val="24"/>
        </w:rPr>
        <w:t>同花顺在互联网安全密码方案上一直走在行业前列，</w:t>
      </w:r>
      <w:proofErr w:type="gramStart"/>
      <w:r w:rsidRPr="00A26EFF">
        <w:rPr>
          <w:rFonts w:asciiTheme="minorEastAsia" w:hAnsiTheme="minorEastAsia" w:hint="eastAsia"/>
          <w:sz w:val="24"/>
        </w:rPr>
        <w:t>核新</w:t>
      </w:r>
      <w:proofErr w:type="gramEnd"/>
      <w:r w:rsidRPr="00A26EFF">
        <w:rPr>
          <w:rFonts w:asciiTheme="minorEastAsia" w:hAnsiTheme="minorEastAsia" w:hint="eastAsia"/>
          <w:sz w:val="24"/>
        </w:rPr>
        <w:t>SSL安全代理系统国内首家获得公安部及其中国信息安全评测中心认证。为了让用户在不安全的环境下也能够安全的进行交易，同花顺从主站端、客户端、病</w:t>
      </w:r>
      <w:r w:rsidRPr="00A26EFF">
        <w:rPr>
          <w:rFonts w:asciiTheme="minorEastAsia" w:hAnsiTheme="minorEastAsia" w:hint="eastAsia"/>
          <w:sz w:val="24"/>
        </w:rPr>
        <w:lastRenderedPageBreak/>
        <w:t xml:space="preserve">毒库等多方面进行了升级和改造，支持四种加密方式，对木马和病毒进行了针对性的防范，同时建立了全国最大的证券病毒库，实现在全国范围内的全面快速升级和维护。 </w:t>
      </w:r>
    </w:p>
    <w:p w:rsidR="005E5509" w:rsidRPr="00A26EFF" w:rsidRDefault="005E5509" w:rsidP="005E5509">
      <w:pPr>
        <w:spacing w:line="360" w:lineRule="auto"/>
        <w:ind w:firstLineChars="177" w:firstLine="426"/>
        <w:rPr>
          <w:rFonts w:asciiTheme="minorEastAsia" w:hAnsiTheme="minorEastAsia"/>
          <w:sz w:val="24"/>
        </w:rPr>
      </w:pPr>
      <w:r w:rsidRPr="00A26EFF">
        <w:rPr>
          <w:rFonts w:asciiTheme="minorEastAsia" w:hAnsiTheme="minorEastAsia" w:hint="eastAsia"/>
          <w:b/>
          <w:sz w:val="24"/>
        </w:rPr>
        <w:t>齐全的网上交易外围系统。</w:t>
      </w:r>
      <w:r w:rsidRPr="00A26EFF">
        <w:rPr>
          <w:rFonts w:asciiTheme="minorEastAsia" w:hAnsiTheme="minorEastAsia" w:hint="eastAsia"/>
          <w:sz w:val="24"/>
        </w:rPr>
        <w:t>同花</w:t>
      </w:r>
      <w:proofErr w:type="gramStart"/>
      <w:r w:rsidRPr="00A26EFF">
        <w:rPr>
          <w:rFonts w:asciiTheme="minorEastAsia" w:hAnsiTheme="minorEastAsia" w:hint="eastAsia"/>
          <w:sz w:val="24"/>
        </w:rPr>
        <w:t>顺不仅</w:t>
      </w:r>
      <w:proofErr w:type="gramEnd"/>
      <w:r w:rsidRPr="00A26EFF">
        <w:rPr>
          <w:rFonts w:asciiTheme="minorEastAsia" w:hAnsiTheme="minorEastAsia" w:hint="eastAsia"/>
          <w:sz w:val="24"/>
        </w:rPr>
        <w:t>提供行情交易系统，同时还有丰富的外围系统，包括均衡负载、CA、RA、SSL等等。由于各项产品</w:t>
      </w:r>
      <w:proofErr w:type="gramStart"/>
      <w:r w:rsidRPr="00A26EFF">
        <w:rPr>
          <w:rFonts w:asciiTheme="minorEastAsia" w:hAnsiTheme="minorEastAsia" w:hint="eastAsia"/>
          <w:sz w:val="24"/>
        </w:rPr>
        <w:t>均为核新软件</w:t>
      </w:r>
      <w:proofErr w:type="gramEnd"/>
      <w:r w:rsidRPr="00A26EFF">
        <w:rPr>
          <w:rFonts w:asciiTheme="minorEastAsia" w:hAnsiTheme="minorEastAsia" w:hint="eastAsia"/>
          <w:sz w:val="24"/>
        </w:rPr>
        <w:t>自主研发，系统可以最大程度的做到无缝结合。</w:t>
      </w:r>
    </w:p>
    <w:p w:rsidR="005E5509" w:rsidRPr="00A26EFF" w:rsidRDefault="005E5509" w:rsidP="005E5509">
      <w:pPr>
        <w:spacing w:line="360" w:lineRule="auto"/>
        <w:ind w:firstLineChars="177" w:firstLine="426"/>
        <w:rPr>
          <w:rFonts w:asciiTheme="minorEastAsia" w:hAnsiTheme="minorEastAsia"/>
          <w:sz w:val="24"/>
        </w:rPr>
      </w:pPr>
      <w:r w:rsidRPr="00A26EFF">
        <w:rPr>
          <w:rFonts w:asciiTheme="minorEastAsia" w:hAnsiTheme="minorEastAsia" w:hint="eastAsia"/>
          <w:b/>
          <w:sz w:val="24"/>
        </w:rPr>
        <w:t>丰富的资讯信息。</w:t>
      </w:r>
      <w:r w:rsidRPr="00A26EFF">
        <w:rPr>
          <w:rFonts w:asciiTheme="minorEastAsia" w:hAnsiTheme="minorEastAsia" w:hint="eastAsia"/>
          <w:sz w:val="24"/>
        </w:rPr>
        <w:t>同花</w:t>
      </w:r>
      <w:proofErr w:type="gramStart"/>
      <w:r w:rsidRPr="00A26EFF">
        <w:rPr>
          <w:rFonts w:asciiTheme="minorEastAsia" w:hAnsiTheme="minorEastAsia" w:hint="eastAsia"/>
          <w:sz w:val="24"/>
        </w:rPr>
        <w:t>顺拥有</w:t>
      </w:r>
      <w:proofErr w:type="gramEnd"/>
      <w:r w:rsidRPr="00A26EFF">
        <w:rPr>
          <w:rFonts w:asciiTheme="minorEastAsia" w:hAnsiTheme="minorEastAsia" w:hint="eastAsia"/>
          <w:sz w:val="24"/>
        </w:rPr>
        <w:t>自己独立的金融研究中心和全国最大的同花顺财经数据库，每天可以为投资人提供多达2500多条的最新最快最丰富多样的财经信息，信息量相当于10张报纸。</w:t>
      </w:r>
    </w:p>
    <w:p w:rsidR="005E5509" w:rsidRPr="00A26EFF" w:rsidRDefault="005E5509" w:rsidP="005E5509">
      <w:pPr>
        <w:spacing w:line="360" w:lineRule="auto"/>
        <w:ind w:firstLineChars="177" w:firstLine="426"/>
        <w:rPr>
          <w:rFonts w:asciiTheme="minorEastAsia" w:hAnsiTheme="minorEastAsia"/>
          <w:sz w:val="24"/>
        </w:rPr>
      </w:pPr>
      <w:r w:rsidRPr="00A26EFF">
        <w:rPr>
          <w:rFonts w:asciiTheme="minorEastAsia" w:hAnsiTheme="minorEastAsia" w:hint="eastAsia"/>
          <w:b/>
          <w:sz w:val="24"/>
        </w:rPr>
        <w:t>完善的售后服务。</w:t>
      </w:r>
      <w:r w:rsidRPr="00A26EFF">
        <w:rPr>
          <w:rFonts w:asciiTheme="minorEastAsia" w:hAnsiTheme="minorEastAsia" w:hint="eastAsia"/>
          <w:sz w:val="24"/>
        </w:rPr>
        <w:t>同花顺公司有完善的内部办公网络，并且为不同的客户建立独立完整的档案，包括客户的基本资料，运行系统的网络拓扑结构，系统的硬件配置，软件的版本，原程序，配置文件、客户运行系统的远程维护资料等信息。通过系统安装或维护人员的客户服务文档对客户的档案资料进行及时更新。公司总部</w:t>
      </w:r>
      <w:smartTag w:uri="urn:schemas-microsoft-com:office:smarttags" w:element="chmetcnv">
        <w:smartTagPr>
          <w:attr w:name="UnitName" w:val="m"/>
          <w:attr w:name="SourceValue" w:val="210"/>
          <w:attr w:name="HasSpace" w:val="False"/>
          <w:attr w:name="Negative" w:val="False"/>
          <w:attr w:name="NumberType" w:val="1"/>
          <w:attr w:name="TCSC" w:val="0"/>
        </w:smartTagPr>
        <w:r w:rsidRPr="00A26EFF">
          <w:rPr>
            <w:rFonts w:asciiTheme="minorEastAsia" w:hAnsiTheme="minorEastAsia" w:hint="eastAsia"/>
            <w:sz w:val="24"/>
          </w:rPr>
          <w:t>210M</w:t>
        </w:r>
      </w:smartTag>
      <w:r w:rsidRPr="00A26EFF">
        <w:rPr>
          <w:rFonts w:asciiTheme="minorEastAsia" w:hAnsiTheme="minorEastAsia" w:hint="eastAsia"/>
          <w:sz w:val="24"/>
        </w:rPr>
        <w:t>（</w:t>
      </w:r>
      <w:smartTag w:uri="urn:schemas-microsoft-com:office:smarttags" w:element="chmetcnv">
        <w:smartTagPr>
          <w:attr w:name="UnitName" w:val="m"/>
          <w:attr w:name="SourceValue" w:val="100"/>
          <w:attr w:name="HasSpace" w:val="False"/>
          <w:attr w:name="Negative" w:val="False"/>
          <w:attr w:name="NumberType" w:val="1"/>
          <w:attr w:name="TCSC" w:val="0"/>
        </w:smartTagPr>
        <w:r w:rsidRPr="00A26EFF">
          <w:rPr>
            <w:rFonts w:asciiTheme="minorEastAsia" w:hAnsiTheme="minorEastAsia" w:hint="eastAsia"/>
            <w:sz w:val="24"/>
          </w:rPr>
          <w:t>100M</w:t>
        </w:r>
      </w:smartTag>
      <w:r w:rsidRPr="00A26EFF">
        <w:rPr>
          <w:rFonts w:asciiTheme="minorEastAsia" w:hAnsiTheme="minorEastAsia" w:hint="eastAsia"/>
          <w:sz w:val="24"/>
        </w:rPr>
        <w:t>和</w:t>
      </w:r>
      <w:smartTag w:uri="urn:schemas-microsoft-com:office:smarttags" w:element="chmetcnv">
        <w:smartTagPr>
          <w:attr w:name="UnitName" w:val="m"/>
          <w:attr w:name="SourceValue" w:val="10"/>
          <w:attr w:name="HasSpace" w:val="False"/>
          <w:attr w:name="Negative" w:val="False"/>
          <w:attr w:name="NumberType" w:val="1"/>
          <w:attr w:name="TCSC" w:val="0"/>
        </w:smartTagPr>
        <w:r w:rsidRPr="00A26EFF">
          <w:rPr>
            <w:rFonts w:asciiTheme="minorEastAsia" w:hAnsiTheme="minorEastAsia" w:hint="eastAsia"/>
            <w:sz w:val="24"/>
          </w:rPr>
          <w:t>10M</w:t>
        </w:r>
      </w:smartTag>
      <w:r w:rsidRPr="00A26EFF">
        <w:rPr>
          <w:rFonts w:asciiTheme="minorEastAsia" w:hAnsiTheme="minorEastAsia" w:hint="eastAsia"/>
          <w:sz w:val="24"/>
        </w:rPr>
        <w:t>的网通线路和</w:t>
      </w:r>
      <w:smartTag w:uri="urn:schemas-microsoft-com:office:smarttags" w:element="chmetcnv">
        <w:smartTagPr>
          <w:attr w:name="UnitName" w:val="m"/>
          <w:attr w:name="SourceValue" w:val="100"/>
          <w:attr w:name="HasSpace" w:val="False"/>
          <w:attr w:name="Negative" w:val="False"/>
          <w:attr w:name="NumberType" w:val="1"/>
          <w:attr w:name="TCSC" w:val="0"/>
        </w:smartTagPr>
        <w:r w:rsidRPr="00A26EFF">
          <w:rPr>
            <w:rFonts w:asciiTheme="minorEastAsia" w:hAnsiTheme="minorEastAsia" w:hint="eastAsia"/>
            <w:sz w:val="24"/>
          </w:rPr>
          <w:t>100M</w:t>
        </w:r>
      </w:smartTag>
      <w:r w:rsidRPr="00A26EFF">
        <w:rPr>
          <w:rFonts w:asciiTheme="minorEastAsia" w:hAnsiTheme="minorEastAsia" w:hint="eastAsia"/>
          <w:sz w:val="24"/>
        </w:rPr>
        <w:t>的电信线路）光缆接入互联网营业部，实时监控</w:t>
      </w:r>
      <w:proofErr w:type="gramStart"/>
      <w:r w:rsidRPr="00A26EFF">
        <w:rPr>
          <w:rFonts w:asciiTheme="minorEastAsia" w:hAnsiTheme="minorEastAsia" w:hint="eastAsia"/>
          <w:sz w:val="24"/>
        </w:rPr>
        <w:t>各行情</w:t>
      </w:r>
      <w:proofErr w:type="gramEnd"/>
      <w:r w:rsidRPr="00A26EFF">
        <w:rPr>
          <w:rFonts w:asciiTheme="minorEastAsia" w:hAnsiTheme="minorEastAsia" w:hint="eastAsia"/>
          <w:sz w:val="24"/>
        </w:rPr>
        <w:t>服务器的运行情况，为快速远程维护、快速响应提供保证。</w:t>
      </w:r>
    </w:p>
    <w:p w:rsidR="005E5509" w:rsidRPr="00A26EFF" w:rsidRDefault="005E5509" w:rsidP="005E5509">
      <w:pPr>
        <w:spacing w:line="360" w:lineRule="auto"/>
        <w:ind w:firstLineChars="177" w:firstLine="425"/>
        <w:rPr>
          <w:rFonts w:asciiTheme="minorEastAsia" w:hAnsiTheme="minorEastAsia"/>
          <w:sz w:val="24"/>
        </w:rPr>
      </w:pPr>
      <w:r w:rsidRPr="00A26EFF">
        <w:rPr>
          <w:rFonts w:asciiTheme="minorEastAsia" w:hAnsiTheme="minorEastAsia" w:hint="eastAsia"/>
          <w:sz w:val="24"/>
        </w:rPr>
        <w:t>同时，同花顺手机炒股软件在各大应用市场排名第一，下载量突破1亿次，拥有6000万的用户资源，为后续和证券公司的互联网合作打下坚实基础。</w:t>
      </w:r>
    </w:p>
    <w:p w:rsidR="005E5509" w:rsidRDefault="00912E98" w:rsidP="009F4212">
      <w:pPr>
        <w:pStyle w:val="1"/>
        <w:ind w:left="659" w:hanging="659"/>
        <w:rPr>
          <w:color w:val="FF0000"/>
        </w:rPr>
      </w:pPr>
      <w:r w:rsidRPr="00912E98">
        <w:rPr>
          <w:rFonts w:hint="eastAsia"/>
          <w:color w:val="FF0000"/>
        </w:rPr>
        <w:t>经典案例介绍</w:t>
      </w:r>
    </w:p>
    <w:p w:rsidR="009F4212" w:rsidRDefault="009F4212" w:rsidP="009F4212"/>
    <w:p w:rsidR="009F4212" w:rsidRPr="009F4212" w:rsidRDefault="009F4212" w:rsidP="009F4212">
      <w:pPr>
        <w:spacing w:line="360" w:lineRule="auto"/>
        <w:ind w:firstLineChars="200" w:firstLine="482"/>
        <w:rPr>
          <w:rFonts w:ascii="宋体" w:hAnsi="宋体"/>
          <w:b/>
          <w:sz w:val="24"/>
        </w:rPr>
      </w:pPr>
      <w:r w:rsidRPr="009F4212">
        <w:rPr>
          <w:rFonts w:ascii="宋体" w:hAnsi="宋体" w:hint="eastAsia"/>
          <w:b/>
          <w:sz w:val="24"/>
        </w:rPr>
        <w:t>深圳</w:t>
      </w:r>
      <w:r>
        <w:rPr>
          <w:rFonts w:ascii="宋体" w:hAnsi="宋体" w:hint="eastAsia"/>
          <w:b/>
          <w:sz w:val="24"/>
        </w:rPr>
        <w:t>证券</w:t>
      </w:r>
      <w:r w:rsidRPr="009F4212">
        <w:rPr>
          <w:rFonts w:ascii="宋体" w:hAnsi="宋体" w:hint="eastAsia"/>
          <w:b/>
          <w:sz w:val="24"/>
        </w:rPr>
        <w:t>交易所互动易HTML5项目</w:t>
      </w:r>
    </w:p>
    <w:p w:rsidR="009F4212" w:rsidRDefault="009F4212" w:rsidP="009F4212">
      <w:pPr>
        <w:ind w:firstLine="420"/>
      </w:pPr>
      <w:r>
        <w:rPr>
          <w:rFonts w:hint="eastAsia"/>
        </w:rPr>
        <w:t xml:space="preserve"> </w:t>
      </w:r>
      <w:r>
        <w:rPr>
          <w:rFonts w:hint="eastAsia"/>
        </w:rPr>
        <w:t>深圳证券交易所，主要建设内容为在深交所现有的互动易的客户端上面，展示个股的行情，通过</w:t>
      </w:r>
      <w:r>
        <w:rPr>
          <w:rFonts w:hint="eastAsia"/>
        </w:rPr>
        <w:t>HTML5</w:t>
      </w:r>
      <w:r>
        <w:rPr>
          <w:rFonts w:hint="eastAsia"/>
        </w:rPr>
        <w:t>的方式可以便捷查看个股行情的分时、</w:t>
      </w:r>
      <w:r>
        <w:rPr>
          <w:rFonts w:hint="eastAsia"/>
        </w:rPr>
        <w:t>K</w:t>
      </w:r>
      <w:r>
        <w:rPr>
          <w:rFonts w:hint="eastAsia"/>
        </w:rPr>
        <w:t>线、日线、周线、月线等行情类信息。</w:t>
      </w:r>
    </w:p>
    <w:p w:rsidR="009F4212" w:rsidRDefault="009F4212" w:rsidP="009F4212">
      <w:pPr>
        <w:ind w:firstLine="420"/>
      </w:pPr>
      <w:r>
        <w:rPr>
          <w:rFonts w:hint="eastAsia"/>
        </w:rPr>
        <w:t>展示如下：</w:t>
      </w:r>
    </w:p>
    <w:p w:rsidR="009F4212" w:rsidRDefault="009F4212" w:rsidP="00F14BBC">
      <w:pPr>
        <w:ind w:firstLine="420"/>
      </w:pPr>
      <w:r>
        <w:rPr>
          <w:rFonts w:hint="eastAsia"/>
          <w:noProof/>
        </w:rPr>
        <w:lastRenderedPageBreak/>
        <w:drawing>
          <wp:inline distT="0" distB="0" distL="0" distR="0">
            <wp:extent cx="3952875" cy="10401300"/>
            <wp:effectExtent l="19050" t="0" r="9525"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3952875" cy="10401300"/>
                    </a:xfrm>
                    <a:prstGeom prst="rect">
                      <a:avLst/>
                    </a:prstGeom>
                    <a:noFill/>
                    <a:ln w="9525">
                      <a:noFill/>
                      <a:miter lim="800000"/>
                      <a:headEnd/>
                      <a:tailEnd/>
                    </a:ln>
                  </pic:spPr>
                </pic:pic>
              </a:graphicData>
            </a:graphic>
          </wp:inline>
        </w:drawing>
      </w:r>
    </w:p>
    <w:p w:rsidR="009F4212" w:rsidRDefault="009F4212" w:rsidP="009F4212">
      <w:pPr>
        <w:pStyle w:val="Default"/>
        <w:rPr>
          <w:rFonts w:ascii="宋体" w:eastAsia="宋体" w:cs="宋体"/>
          <w:sz w:val="23"/>
          <w:szCs w:val="23"/>
        </w:rPr>
      </w:pPr>
      <w:r>
        <w:rPr>
          <w:sz w:val="23"/>
          <w:szCs w:val="23"/>
        </w:rPr>
        <w:lastRenderedPageBreak/>
        <w:t>1</w:t>
      </w:r>
      <w:r>
        <w:rPr>
          <w:rFonts w:ascii="宋体" w:eastAsia="宋体" w:cs="宋体" w:hint="eastAsia"/>
          <w:sz w:val="23"/>
          <w:szCs w:val="23"/>
        </w:rPr>
        <w:t>、分时图</w:t>
      </w:r>
    </w:p>
    <w:p w:rsidR="009F4212" w:rsidRDefault="009F4212" w:rsidP="009F4212">
      <w:pPr>
        <w:ind w:firstLine="420"/>
      </w:pPr>
      <w:r>
        <w:rPr>
          <w:rFonts w:hint="eastAsia"/>
          <w:noProof/>
        </w:rPr>
        <w:drawing>
          <wp:inline distT="0" distB="0" distL="0" distR="0">
            <wp:extent cx="4577715" cy="8165654"/>
            <wp:effectExtent l="19050" t="0" r="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4578827" cy="8167638"/>
                    </a:xfrm>
                    <a:prstGeom prst="rect">
                      <a:avLst/>
                    </a:prstGeom>
                    <a:noFill/>
                    <a:ln w="9525">
                      <a:noFill/>
                      <a:miter lim="800000"/>
                      <a:headEnd/>
                      <a:tailEnd/>
                    </a:ln>
                  </pic:spPr>
                </pic:pic>
              </a:graphicData>
            </a:graphic>
          </wp:inline>
        </w:drawing>
      </w:r>
    </w:p>
    <w:p w:rsidR="009F4212" w:rsidRDefault="009F4212" w:rsidP="009F4212">
      <w:pPr>
        <w:ind w:firstLine="420"/>
      </w:pPr>
    </w:p>
    <w:p w:rsidR="00F14BBC" w:rsidRDefault="00F14BBC" w:rsidP="00F14BBC">
      <w:pPr>
        <w:pStyle w:val="Default"/>
      </w:pPr>
    </w:p>
    <w:p w:rsidR="00F14BBC" w:rsidRDefault="00F14BBC" w:rsidP="00F14BBC">
      <w:pPr>
        <w:pStyle w:val="Default"/>
        <w:rPr>
          <w:rFonts w:ascii="宋体" w:eastAsia="宋体" w:cs="宋体"/>
          <w:sz w:val="23"/>
          <w:szCs w:val="23"/>
        </w:rPr>
      </w:pPr>
      <w:r>
        <w:rPr>
          <w:sz w:val="23"/>
          <w:szCs w:val="23"/>
        </w:rPr>
        <w:t>2</w:t>
      </w:r>
      <w:r>
        <w:rPr>
          <w:rFonts w:ascii="宋体" w:eastAsia="宋体" w:cs="宋体" w:hint="eastAsia"/>
          <w:sz w:val="23"/>
          <w:szCs w:val="23"/>
        </w:rPr>
        <w:t>、盘口</w:t>
      </w:r>
    </w:p>
    <w:p w:rsidR="009F4212" w:rsidRDefault="00F14BBC" w:rsidP="00F14BBC">
      <w:pPr>
        <w:ind w:firstLine="420"/>
        <w:rPr>
          <w:rFonts w:ascii="宋体" w:cs="宋体"/>
          <w:sz w:val="23"/>
          <w:szCs w:val="23"/>
        </w:rPr>
      </w:pPr>
      <w:r>
        <w:rPr>
          <w:rFonts w:ascii="宋体" w:cs="宋体" w:hint="eastAsia"/>
          <w:sz w:val="23"/>
          <w:szCs w:val="23"/>
        </w:rPr>
        <w:t>显示最新的五档买卖数据，及当前成交明细</w:t>
      </w:r>
    </w:p>
    <w:p w:rsidR="00F14BBC" w:rsidRDefault="00F14BBC" w:rsidP="00F14BBC">
      <w:pPr>
        <w:ind w:firstLine="420"/>
      </w:pPr>
      <w:r>
        <w:rPr>
          <w:rFonts w:hint="eastAsia"/>
          <w:noProof/>
        </w:rPr>
        <w:drawing>
          <wp:inline distT="0" distB="0" distL="0" distR="0">
            <wp:extent cx="4271667" cy="7646811"/>
            <wp:effectExtent l="1905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4273831" cy="7650684"/>
                    </a:xfrm>
                    <a:prstGeom prst="rect">
                      <a:avLst/>
                    </a:prstGeom>
                    <a:noFill/>
                    <a:ln w="9525">
                      <a:noFill/>
                      <a:miter lim="800000"/>
                      <a:headEnd/>
                      <a:tailEnd/>
                    </a:ln>
                  </pic:spPr>
                </pic:pic>
              </a:graphicData>
            </a:graphic>
          </wp:inline>
        </w:drawing>
      </w:r>
    </w:p>
    <w:p w:rsidR="00F14BBC" w:rsidRDefault="00F14BBC" w:rsidP="009F4212">
      <w:pPr>
        <w:ind w:firstLine="420"/>
      </w:pPr>
    </w:p>
    <w:p w:rsidR="00F14BBC" w:rsidRDefault="00F14BBC" w:rsidP="00F14BBC">
      <w:pPr>
        <w:pStyle w:val="Default"/>
      </w:pPr>
    </w:p>
    <w:p w:rsidR="00F14BBC" w:rsidRDefault="00F14BBC" w:rsidP="00F14BBC">
      <w:pPr>
        <w:pStyle w:val="Default"/>
        <w:rPr>
          <w:rFonts w:ascii="宋体" w:eastAsia="宋体" w:cs="宋体"/>
          <w:sz w:val="23"/>
          <w:szCs w:val="23"/>
        </w:rPr>
      </w:pPr>
      <w:r>
        <w:rPr>
          <w:sz w:val="23"/>
          <w:szCs w:val="23"/>
        </w:rPr>
        <w:lastRenderedPageBreak/>
        <w:t>3</w:t>
      </w:r>
      <w:r>
        <w:rPr>
          <w:rFonts w:ascii="宋体" w:eastAsia="宋体" w:cs="宋体" w:hint="eastAsia"/>
          <w:sz w:val="23"/>
          <w:szCs w:val="23"/>
        </w:rPr>
        <w:t>、日</w:t>
      </w:r>
      <w:r>
        <w:rPr>
          <w:rFonts w:eastAsia="宋体"/>
          <w:sz w:val="23"/>
          <w:szCs w:val="23"/>
        </w:rPr>
        <w:t>K</w:t>
      </w:r>
      <w:r>
        <w:rPr>
          <w:rFonts w:ascii="宋体" w:eastAsia="宋体" w:cs="宋体" w:hint="eastAsia"/>
          <w:sz w:val="23"/>
          <w:szCs w:val="23"/>
        </w:rPr>
        <w:t>、周</w:t>
      </w:r>
      <w:r>
        <w:rPr>
          <w:rFonts w:eastAsia="宋体"/>
          <w:sz w:val="23"/>
          <w:szCs w:val="23"/>
        </w:rPr>
        <w:t>K</w:t>
      </w:r>
      <w:r>
        <w:rPr>
          <w:rFonts w:ascii="宋体" w:eastAsia="宋体" w:cs="宋体" w:hint="eastAsia"/>
          <w:sz w:val="23"/>
          <w:szCs w:val="23"/>
        </w:rPr>
        <w:t>、月</w:t>
      </w:r>
      <w:r>
        <w:rPr>
          <w:rFonts w:eastAsia="宋体"/>
          <w:sz w:val="23"/>
          <w:szCs w:val="23"/>
        </w:rPr>
        <w:t>K</w:t>
      </w:r>
      <w:r>
        <w:rPr>
          <w:rFonts w:ascii="宋体" w:eastAsia="宋体" w:cs="宋体" w:hint="eastAsia"/>
          <w:sz w:val="23"/>
          <w:szCs w:val="23"/>
        </w:rPr>
        <w:t>线</w:t>
      </w:r>
    </w:p>
    <w:p w:rsidR="00F14BBC" w:rsidRPr="00F14BBC" w:rsidRDefault="00F14BBC" w:rsidP="009F4212">
      <w:pPr>
        <w:ind w:firstLine="420"/>
      </w:pPr>
      <w:r>
        <w:rPr>
          <w:rFonts w:hint="eastAsia"/>
          <w:noProof/>
        </w:rPr>
        <w:drawing>
          <wp:inline distT="0" distB="0" distL="0" distR="0">
            <wp:extent cx="4510974" cy="8075201"/>
            <wp:effectExtent l="19050" t="0" r="3876"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4512117" cy="8077246"/>
                    </a:xfrm>
                    <a:prstGeom prst="rect">
                      <a:avLst/>
                    </a:prstGeom>
                    <a:noFill/>
                    <a:ln w="9525">
                      <a:noFill/>
                      <a:miter lim="800000"/>
                      <a:headEnd/>
                      <a:tailEnd/>
                    </a:ln>
                  </pic:spPr>
                </pic:pic>
              </a:graphicData>
            </a:graphic>
          </wp:inline>
        </w:drawing>
      </w:r>
    </w:p>
    <w:p w:rsidR="00F14BBC" w:rsidRDefault="00F14BBC" w:rsidP="009F4212">
      <w:pPr>
        <w:ind w:firstLine="420"/>
      </w:pPr>
    </w:p>
    <w:p w:rsidR="009F4212" w:rsidRPr="009F4212" w:rsidRDefault="009F4212" w:rsidP="00F14BBC"/>
    <w:p w:rsidR="005E5509" w:rsidRDefault="005E5509" w:rsidP="005E5509">
      <w:pPr>
        <w:spacing w:line="360" w:lineRule="auto"/>
        <w:ind w:firstLineChars="200" w:firstLine="482"/>
        <w:rPr>
          <w:rFonts w:ascii="宋体" w:hAnsi="宋体"/>
          <w:b/>
          <w:sz w:val="24"/>
        </w:rPr>
      </w:pPr>
      <w:r>
        <w:rPr>
          <w:rFonts w:ascii="宋体" w:hAnsi="宋体"/>
          <w:b/>
          <w:sz w:val="24"/>
        </w:rPr>
        <w:lastRenderedPageBreak/>
        <w:t>恒泰证券网上交易系统</w:t>
      </w:r>
    </w:p>
    <w:p w:rsidR="005E5509" w:rsidRPr="004C7592" w:rsidRDefault="005E5509" w:rsidP="005E5509">
      <w:pPr>
        <w:spacing w:line="360" w:lineRule="auto"/>
        <w:rPr>
          <w:rFonts w:ascii="宋体" w:hAnsi="宋体"/>
          <w:sz w:val="24"/>
        </w:rPr>
      </w:pPr>
      <w:r w:rsidRPr="004C7592">
        <w:rPr>
          <w:rFonts w:ascii="宋体" w:hAnsi="宋体" w:hint="eastAsia"/>
          <w:sz w:val="24"/>
        </w:rPr>
        <w:t xml:space="preserve">  恒泰证券网上交易系统，主要建设内容包括定制恒泰证券VIP快速交易版客户端，支持普通交易、融资融券、电子合同、现金理财、报价回购、适当性管理、退市版整理业务功能，为大客户、机构客户投资服务提供便捷的交易工具</w:t>
      </w:r>
      <w:r>
        <w:rPr>
          <w:rFonts w:ascii="宋体" w:hAnsi="宋体" w:hint="eastAsia"/>
          <w:sz w:val="24"/>
        </w:rPr>
        <w:t>。同时完成网上交易系统负载均衡工作，以及后台统一认证平台的建设。</w:t>
      </w:r>
    </w:p>
    <w:p w:rsidR="005E5509" w:rsidRDefault="005E5509" w:rsidP="005E5509">
      <w:pPr>
        <w:spacing w:line="360" w:lineRule="auto"/>
        <w:ind w:leftChars="-1" w:left="-2" w:firstLineChars="200" w:firstLine="482"/>
        <w:jc w:val="left"/>
        <w:rPr>
          <w:b/>
          <w:sz w:val="24"/>
        </w:rPr>
      </w:pPr>
      <w:r>
        <w:rPr>
          <w:rFonts w:hint="eastAsia"/>
          <w:b/>
          <w:sz w:val="24"/>
        </w:rPr>
        <w:t>网络</w:t>
      </w:r>
      <w:r>
        <w:rPr>
          <w:b/>
          <w:sz w:val="24"/>
        </w:rPr>
        <w:t>拓扑</w:t>
      </w:r>
      <w:r w:rsidRPr="008C4527">
        <w:rPr>
          <w:b/>
          <w:sz w:val="24"/>
        </w:rPr>
        <w:t>图</w:t>
      </w:r>
      <w:r w:rsidRPr="008C4527">
        <w:rPr>
          <w:rFonts w:hint="eastAsia"/>
          <w:b/>
          <w:sz w:val="24"/>
        </w:rPr>
        <w:t>：</w:t>
      </w:r>
    </w:p>
    <w:p w:rsidR="005E5509" w:rsidRPr="00804416" w:rsidRDefault="005E5509" w:rsidP="005E5509">
      <w:pPr>
        <w:rPr>
          <w:sz w:val="24"/>
        </w:rPr>
      </w:pPr>
      <w:r w:rsidRPr="00804416">
        <w:rPr>
          <w:rFonts w:hint="eastAsia"/>
          <w:sz w:val="24"/>
        </w:rPr>
        <w:t>均衡负载：</w:t>
      </w:r>
    </w:p>
    <w:p w:rsidR="005E5509" w:rsidRPr="00804416" w:rsidRDefault="005E5509" w:rsidP="005E5509">
      <w:pPr>
        <w:jc w:val="center"/>
        <w:rPr>
          <w:sz w:val="24"/>
        </w:rPr>
      </w:pPr>
      <w:r w:rsidRPr="00804416">
        <w:rPr>
          <w:sz w:val="24"/>
        </w:rPr>
        <w:object w:dxaOrig="6081" w:dyaOrig="89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47.5pt;height:333.75pt" o:ole="">
            <v:imagedata r:id="rId16" o:title=""/>
          </v:shape>
          <o:OLEObject Type="Embed" ProgID="Visio.Drawing.11" ShapeID="_x0000_i1027" DrawAspect="Content" ObjectID="_1498396876" r:id="rId17"/>
        </w:object>
      </w:r>
    </w:p>
    <w:p w:rsidR="005E5509" w:rsidRPr="00804416" w:rsidRDefault="005E5509" w:rsidP="005E5509">
      <w:pPr>
        <w:rPr>
          <w:sz w:val="24"/>
        </w:rPr>
      </w:pPr>
      <w:r w:rsidRPr="00804416">
        <w:rPr>
          <w:rFonts w:hint="eastAsia"/>
          <w:sz w:val="24"/>
        </w:rPr>
        <w:t>统一认证平台：</w:t>
      </w:r>
    </w:p>
    <w:p w:rsidR="005E5509" w:rsidRPr="00804416" w:rsidRDefault="005E5509" w:rsidP="005E5509">
      <w:pPr>
        <w:rPr>
          <w:sz w:val="24"/>
        </w:rPr>
      </w:pPr>
      <w:r w:rsidRPr="008C4527">
        <w:rPr>
          <w:rFonts w:ascii="宋体" w:hAnsi="宋体"/>
          <w:noProof/>
          <w:color w:val="0000FF"/>
          <w:sz w:val="24"/>
        </w:rPr>
        <w:lastRenderedPageBreak/>
        <w:drawing>
          <wp:inline distT="0" distB="0" distL="0" distR="0">
            <wp:extent cx="5267325" cy="3838575"/>
            <wp:effectExtent l="0" t="0" r="9525" b="9525"/>
            <wp:docPr id="1" name="图片 1" descr="系统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系统结构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838575"/>
                    </a:xfrm>
                    <a:prstGeom prst="rect">
                      <a:avLst/>
                    </a:prstGeom>
                    <a:noFill/>
                    <a:ln>
                      <a:noFill/>
                    </a:ln>
                  </pic:spPr>
                </pic:pic>
              </a:graphicData>
            </a:graphic>
          </wp:inline>
        </w:drawing>
      </w:r>
    </w:p>
    <w:p w:rsidR="005E5509" w:rsidRPr="008C4527" w:rsidRDefault="005E5509" w:rsidP="005E5509">
      <w:pPr>
        <w:rPr>
          <w:rFonts w:ascii="宋体" w:hAnsi="宋体"/>
          <w:sz w:val="24"/>
        </w:rPr>
      </w:pPr>
      <w:r w:rsidRPr="008C4527">
        <w:rPr>
          <w:rFonts w:ascii="宋体" w:hAnsi="宋体" w:hint="eastAsia"/>
          <w:sz w:val="24"/>
        </w:rPr>
        <w:t>VIP快速交易系统：</w:t>
      </w:r>
    </w:p>
    <w:p w:rsidR="005E5509" w:rsidRPr="008C4527" w:rsidRDefault="005E5509" w:rsidP="005E5509">
      <w:pPr>
        <w:spacing w:line="360" w:lineRule="auto"/>
        <w:jc w:val="center"/>
        <w:rPr>
          <w:b/>
          <w:sz w:val="24"/>
        </w:rPr>
      </w:pPr>
      <w:r w:rsidRPr="00804416">
        <w:rPr>
          <w:sz w:val="24"/>
        </w:rPr>
        <w:object w:dxaOrig="12980" w:dyaOrig="11329">
          <v:shape id="_x0000_i1028" type="#_x0000_t75" style="width:414.75pt;height:285pt;mso-position-horizontal-relative:page;mso-position-vertical-relative:page" o:ole="">
            <v:imagedata r:id="rId19" o:title=""/>
          </v:shape>
          <o:OLEObject Type="Embed" ProgID="Visio.Drawing.11" ShapeID="_x0000_i1028" DrawAspect="Content" ObjectID="_1498396877" r:id="rId20"/>
        </w:object>
      </w:r>
    </w:p>
    <w:p w:rsidR="005E5509" w:rsidRPr="005E5509" w:rsidRDefault="005E5509" w:rsidP="005E5509"/>
    <w:p w:rsidR="004C0CFD" w:rsidRDefault="004C0CFD" w:rsidP="004C0CFD"/>
    <w:p w:rsidR="004C0CFD" w:rsidRDefault="005E5509" w:rsidP="005E5509">
      <w:pPr>
        <w:spacing w:line="360" w:lineRule="auto"/>
        <w:ind w:firstLineChars="202" w:firstLine="485"/>
        <w:jc w:val="left"/>
        <w:rPr>
          <w:rFonts w:asciiTheme="minorEastAsia" w:eastAsiaTheme="minorEastAsia" w:hAnsiTheme="minorEastAsia"/>
          <w:sz w:val="24"/>
        </w:rPr>
      </w:pPr>
      <w:r w:rsidRPr="005E5509">
        <w:rPr>
          <w:rFonts w:asciiTheme="minorEastAsia" w:eastAsiaTheme="minorEastAsia" w:hAnsiTheme="minorEastAsia" w:hint="eastAsia"/>
          <w:sz w:val="24"/>
        </w:rPr>
        <w:t>以此</w:t>
      </w:r>
      <w:r w:rsidRPr="005E5509">
        <w:rPr>
          <w:rFonts w:asciiTheme="minorEastAsia" w:eastAsiaTheme="minorEastAsia" w:hAnsiTheme="minorEastAsia"/>
          <w:sz w:val="24"/>
        </w:rPr>
        <w:t>为契机，</w:t>
      </w:r>
      <w:r w:rsidRPr="005E5509">
        <w:rPr>
          <w:rFonts w:asciiTheme="minorEastAsia" w:eastAsiaTheme="minorEastAsia" w:hAnsiTheme="minorEastAsia" w:hint="eastAsia"/>
          <w:sz w:val="24"/>
        </w:rPr>
        <w:t>浙江核新同花顺网络信息股份有限公司</w:t>
      </w:r>
      <w:r w:rsidRPr="005E5509">
        <w:rPr>
          <w:rFonts w:asciiTheme="minorEastAsia" w:eastAsiaTheme="minorEastAsia" w:hAnsiTheme="minorEastAsia"/>
          <w:sz w:val="24"/>
        </w:rPr>
        <w:t>和恒泰证券还陆续开展</w:t>
      </w:r>
      <w:r w:rsidRPr="005E5509">
        <w:rPr>
          <w:rFonts w:asciiTheme="minorEastAsia" w:eastAsiaTheme="minorEastAsia" w:hAnsiTheme="minorEastAsia"/>
          <w:sz w:val="24"/>
        </w:rPr>
        <w:lastRenderedPageBreak/>
        <w:t>了</w:t>
      </w:r>
      <w:r w:rsidRPr="005E5509">
        <w:rPr>
          <w:rFonts w:asciiTheme="minorEastAsia" w:eastAsiaTheme="minorEastAsia" w:hAnsiTheme="minorEastAsia" w:hint="eastAsia"/>
          <w:sz w:val="24"/>
        </w:rPr>
        <w:t>金玉满堂</w:t>
      </w:r>
      <w:r w:rsidRPr="005E5509">
        <w:rPr>
          <w:rFonts w:asciiTheme="minorEastAsia" w:eastAsiaTheme="minorEastAsia" w:hAnsiTheme="minorEastAsia"/>
          <w:sz w:val="24"/>
        </w:rPr>
        <w:t>、消息推送、手机炒股等多</w:t>
      </w:r>
      <w:r w:rsidRPr="005E5509">
        <w:rPr>
          <w:rFonts w:asciiTheme="minorEastAsia" w:eastAsiaTheme="minorEastAsia" w:hAnsiTheme="minorEastAsia" w:hint="eastAsia"/>
          <w:sz w:val="24"/>
        </w:rPr>
        <w:t>个</w:t>
      </w:r>
      <w:r w:rsidRPr="005E5509">
        <w:rPr>
          <w:rFonts w:asciiTheme="minorEastAsia" w:eastAsiaTheme="minorEastAsia" w:hAnsiTheme="minorEastAsia"/>
          <w:sz w:val="24"/>
        </w:rPr>
        <w:t>项目，更是在</w:t>
      </w:r>
      <w:r w:rsidRPr="005E5509">
        <w:rPr>
          <w:rFonts w:asciiTheme="minorEastAsia" w:eastAsiaTheme="minorEastAsia" w:hAnsiTheme="minorEastAsia" w:hint="eastAsia"/>
          <w:sz w:val="24"/>
        </w:rPr>
        <w:t>2014年双方达成</w:t>
      </w:r>
      <w:r w:rsidRPr="005E5509">
        <w:rPr>
          <w:rFonts w:asciiTheme="minorEastAsia" w:eastAsiaTheme="minorEastAsia" w:hAnsiTheme="minorEastAsia"/>
          <w:sz w:val="24"/>
        </w:rPr>
        <w:t>互联网合作意向，开展了互联网引流项目，</w:t>
      </w:r>
      <w:r>
        <w:rPr>
          <w:rFonts w:asciiTheme="minorEastAsia" w:eastAsiaTheme="minorEastAsia" w:hAnsiTheme="minorEastAsia" w:hint="eastAsia"/>
          <w:sz w:val="24"/>
        </w:rPr>
        <w:t>为</w:t>
      </w:r>
      <w:r>
        <w:rPr>
          <w:rFonts w:asciiTheme="minorEastAsia" w:eastAsiaTheme="minorEastAsia" w:hAnsiTheme="minorEastAsia"/>
          <w:sz w:val="24"/>
        </w:rPr>
        <w:t>双方的后续合作打下了更坚实的基础。</w:t>
      </w:r>
    </w:p>
    <w:p w:rsidR="001D57C1" w:rsidRDefault="005E5509" w:rsidP="001D57C1">
      <w:pPr>
        <w:pStyle w:val="1"/>
        <w:ind w:left="659" w:hanging="659"/>
      </w:pPr>
      <w:r w:rsidRPr="00EA3931">
        <w:rPr>
          <w:rFonts w:hint="eastAsia"/>
        </w:rPr>
        <w:t>项目的具体方案及计划</w:t>
      </w:r>
    </w:p>
    <w:p w:rsidR="001D57C1" w:rsidRDefault="001D57C1" w:rsidP="001D57C1">
      <w:pPr>
        <w:pStyle w:val="1"/>
        <w:numPr>
          <w:ilvl w:val="0"/>
          <w:numId w:val="0"/>
        </w:numPr>
        <w:ind w:left="659"/>
      </w:pPr>
      <w:r>
        <w:rPr>
          <w:rFonts w:hint="eastAsia"/>
        </w:rPr>
        <w:t>需求响应：</w:t>
      </w:r>
    </w:p>
    <w:tbl>
      <w:tblPr>
        <w:tblW w:w="9536" w:type="dxa"/>
        <w:tblInd w:w="-15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747"/>
        <w:gridCol w:w="1843"/>
        <w:gridCol w:w="2693"/>
        <w:gridCol w:w="1134"/>
        <w:gridCol w:w="1843"/>
        <w:gridCol w:w="1276"/>
      </w:tblGrid>
      <w:tr w:rsidR="001D57C1" w:rsidRPr="006B3E20" w:rsidTr="00623448">
        <w:tc>
          <w:tcPr>
            <w:tcW w:w="747" w:type="dxa"/>
            <w:vAlign w:val="center"/>
          </w:tcPr>
          <w:p w:rsidR="001D57C1" w:rsidRPr="006B3E20" w:rsidRDefault="001D57C1" w:rsidP="00623448">
            <w:pPr>
              <w:spacing w:line="480" w:lineRule="auto"/>
              <w:jc w:val="center"/>
              <w:rPr>
                <w:b/>
                <w:color w:val="000000"/>
                <w:sz w:val="24"/>
              </w:rPr>
            </w:pPr>
            <w:r w:rsidRPr="006B3E20">
              <w:rPr>
                <w:rFonts w:hint="eastAsia"/>
                <w:b/>
                <w:color w:val="000000"/>
                <w:sz w:val="24"/>
              </w:rPr>
              <w:t>序号</w:t>
            </w:r>
          </w:p>
        </w:tc>
        <w:tc>
          <w:tcPr>
            <w:tcW w:w="1843" w:type="dxa"/>
            <w:vAlign w:val="center"/>
          </w:tcPr>
          <w:p w:rsidR="001D57C1" w:rsidRPr="006B3E20" w:rsidRDefault="001D57C1" w:rsidP="00623448">
            <w:pPr>
              <w:spacing w:line="480" w:lineRule="auto"/>
              <w:jc w:val="center"/>
              <w:rPr>
                <w:b/>
                <w:color w:val="000000"/>
                <w:sz w:val="24"/>
              </w:rPr>
            </w:pPr>
            <w:r>
              <w:rPr>
                <w:rFonts w:hint="eastAsia"/>
                <w:b/>
                <w:color w:val="000000"/>
                <w:sz w:val="24"/>
              </w:rPr>
              <w:t>功能项目</w:t>
            </w:r>
          </w:p>
        </w:tc>
        <w:tc>
          <w:tcPr>
            <w:tcW w:w="2693" w:type="dxa"/>
            <w:vAlign w:val="center"/>
          </w:tcPr>
          <w:p w:rsidR="001D57C1" w:rsidRPr="006B3E20" w:rsidRDefault="001D57C1" w:rsidP="00623448">
            <w:pPr>
              <w:spacing w:line="480" w:lineRule="auto"/>
              <w:ind w:firstLineChars="100" w:firstLine="241"/>
              <w:jc w:val="center"/>
              <w:rPr>
                <w:b/>
                <w:color w:val="000000"/>
                <w:sz w:val="24"/>
              </w:rPr>
            </w:pPr>
            <w:r>
              <w:rPr>
                <w:rFonts w:hint="eastAsia"/>
                <w:b/>
                <w:color w:val="000000"/>
                <w:sz w:val="24"/>
              </w:rPr>
              <w:t>功能</w:t>
            </w:r>
            <w:r>
              <w:rPr>
                <w:b/>
                <w:color w:val="000000"/>
                <w:sz w:val="24"/>
              </w:rPr>
              <w:t>描述</w:t>
            </w:r>
          </w:p>
        </w:tc>
        <w:tc>
          <w:tcPr>
            <w:tcW w:w="1134" w:type="dxa"/>
            <w:vAlign w:val="center"/>
          </w:tcPr>
          <w:p w:rsidR="001D57C1" w:rsidRPr="006B3E20" w:rsidRDefault="001D57C1" w:rsidP="00623448">
            <w:pPr>
              <w:spacing w:line="480" w:lineRule="auto"/>
              <w:rPr>
                <w:b/>
                <w:color w:val="000000"/>
                <w:sz w:val="24"/>
              </w:rPr>
            </w:pPr>
            <w:r>
              <w:rPr>
                <w:rFonts w:hint="eastAsia"/>
                <w:b/>
                <w:color w:val="000000"/>
                <w:sz w:val="24"/>
              </w:rPr>
              <w:t>是否响应</w:t>
            </w:r>
          </w:p>
        </w:tc>
        <w:tc>
          <w:tcPr>
            <w:tcW w:w="1843" w:type="dxa"/>
            <w:vAlign w:val="center"/>
          </w:tcPr>
          <w:p w:rsidR="001D57C1" w:rsidRPr="006B3E20" w:rsidRDefault="001D57C1" w:rsidP="00623448">
            <w:pPr>
              <w:spacing w:line="480" w:lineRule="auto"/>
              <w:jc w:val="center"/>
              <w:rPr>
                <w:b/>
                <w:color w:val="000000"/>
                <w:sz w:val="24"/>
              </w:rPr>
            </w:pPr>
            <w:r w:rsidRPr="006B3E20">
              <w:rPr>
                <w:rFonts w:hint="eastAsia"/>
                <w:b/>
                <w:color w:val="000000"/>
                <w:sz w:val="24"/>
              </w:rPr>
              <w:t>说明</w:t>
            </w:r>
          </w:p>
        </w:tc>
        <w:tc>
          <w:tcPr>
            <w:tcW w:w="1276" w:type="dxa"/>
          </w:tcPr>
          <w:p w:rsidR="001D57C1" w:rsidRPr="006B3E20" w:rsidRDefault="001D57C1" w:rsidP="00623448">
            <w:pPr>
              <w:spacing w:line="480" w:lineRule="auto"/>
              <w:jc w:val="center"/>
              <w:rPr>
                <w:b/>
                <w:color w:val="000000"/>
                <w:sz w:val="24"/>
              </w:rPr>
            </w:pPr>
            <w:r>
              <w:rPr>
                <w:rFonts w:hint="eastAsia"/>
                <w:b/>
                <w:color w:val="000000"/>
                <w:sz w:val="24"/>
              </w:rPr>
              <w:t>是否</w:t>
            </w:r>
            <w:r>
              <w:rPr>
                <w:b/>
                <w:color w:val="000000"/>
                <w:sz w:val="24"/>
              </w:rPr>
              <w:t>偏离</w:t>
            </w:r>
          </w:p>
        </w:tc>
      </w:tr>
      <w:tr w:rsidR="001D57C1" w:rsidRPr="006B3E20" w:rsidTr="00623448">
        <w:tc>
          <w:tcPr>
            <w:tcW w:w="747" w:type="dxa"/>
            <w:vAlign w:val="center"/>
          </w:tcPr>
          <w:p w:rsidR="001D57C1" w:rsidRPr="006B3E20" w:rsidRDefault="001D57C1" w:rsidP="00623448">
            <w:pPr>
              <w:jc w:val="center"/>
            </w:pPr>
            <w:r>
              <w:rPr>
                <w:rFonts w:hint="eastAsia"/>
              </w:rPr>
              <w:t>1</w:t>
            </w:r>
          </w:p>
        </w:tc>
        <w:tc>
          <w:tcPr>
            <w:tcW w:w="1843" w:type="dxa"/>
            <w:vAlign w:val="center"/>
          </w:tcPr>
          <w:p w:rsidR="001D57C1" w:rsidRPr="006B3E20" w:rsidRDefault="001D57C1" w:rsidP="00843277">
            <w:pPr>
              <w:jc w:val="center"/>
              <w:rPr>
                <w:color w:val="000000"/>
                <w:sz w:val="24"/>
              </w:rPr>
            </w:pPr>
            <w:r w:rsidRPr="009240B0">
              <w:rPr>
                <w:rFonts w:asciiTheme="minorEastAsia" w:hAnsiTheme="minorEastAsia" w:hint="eastAsia"/>
                <w:color w:val="000000"/>
                <w:sz w:val="24"/>
              </w:rPr>
              <w:t>行情</w:t>
            </w:r>
            <w:r w:rsidR="00843277">
              <w:rPr>
                <w:rFonts w:asciiTheme="minorEastAsia" w:hAnsiTheme="minorEastAsia" w:hint="eastAsia"/>
                <w:color w:val="000000"/>
                <w:sz w:val="24"/>
              </w:rPr>
              <w:t>类</w:t>
            </w:r>
          </w:p>
        </w:tc>
        <w:tc>
          <w:tcPr>
            <w:tcW w:w="2693" w:type="dxa"/>
            <w:vAlign w:val="center"/>
          </w:tcPr>
          <w:p w:rsidR="001D57C1" w:rsidRPr="006B3E20" w:rsidRDefault="00843277" w:rsidP="00843277">
            <w:pPr>
              <w:rPr>
                <w:color w:val="000000"/>
                <w:sz w:val="24"/>
              </w:rPr>
            </w:pPr>
            <w:r>
              <w:rPr>
                <w:rFonts w:ascii="宋体" w:hAnsi="宋体" w:hint="eastAsia"/>
              </w:rPr>
              <w:t>自选股、市场排行、分时走势、历史K线、商品搜索</w:t>
            </w:r>
          </w:p>
        </w:tc>
        <w:tc>
          <w:tcPr>
            <w:tcW w:w="1134" w:type="dxa"/>
            <w:vAlign w:val="center"/>
          </w:tcPr>
          <w:p w:rsidR="001D57C1" w:rsidRPr="009240B0" w:rsidRDefault="001D57C1" w:rsidP="00623448">
            <w:pPr>
              <w:jc w:val="center"/>
              <w:rPr>
                <w:b/>
                <w:color w:val="000000"/>
                <w:sz w:val="24"/>
              </w:rPr>
            </w:pPr>
            <w:r>
              <w:rPr>
                <w:rFonts w:hint="eastAsia"/>
                <w:b/>
                <w:color w:val="000000"/>
                <w:sz w:val="24"/>
              </w:rPr>
              <w:t>是</w:t>
            </w:r>
          </w:p>
        </w:tc>
        <w:tc>
          <w:tcPr>
            <w:tcW w:w="1843" w:type="dxa"/>
            <w:vAlign w:val="center"/>
          </w:tcPr>
          <w:p w:rsidR="001D57C1" w:rsidRPr="006B3E20" w:rsidRDefault="001D57C1" w:rsidP="00623448">
            <w:pPr>
              <w:jc w:val="center"/>
              <w:rPr>
                <w:color w:val="000000"/>
                <w:sz w:val="24"/>
              </w:rPr>
            </w:pPr>
          </w:p>
        </w:tc>
        <w:tc>
          <w:tcPr>
            <w:tcW w:w="1276" w:type="dxa"/>
            <w:vAlign w:val="center"/>
          </w:tcPr>
          <w:p w:rsidR="001D57C1" w:rsidRPr="009240B0" w:rsidRDefault="001D57C1" w:rsidP="00623448">
            <w:pPr>
              <w:jc w:val="center"/>
              <w:rPr>
                <w:b/>
                <w:color w:val="000000"/>
                <w:sz w:val="24"/>
              </w:rPr>
            </w:pPr>
            <w:r>
              <w:rPr>
                <w:rFonts w:hint="eastAsia"/>
                <w:b/>
                <w:color w:val="000000"/>
                <w:sz w:val="24"/>
              </w:rPr>
              <w:t>否</w:t>
            </w:r>
          </w:p>
        </w:tc>
      </w:tr>
      <w:tr w:rsidR="001D57C1" w:rsidRPr="006B3E20" w:rsidTr="00623448">
        <w:tc>
          <w:tcPr>
            <w:tcW w:w="747" w:type="dxa"/>
            <w:vAlign w:val="center"/>
          </w:tcPr>
          <w:p w:rsidR="001D57C1" w:rsidRDefault="001D57C1" w:rsidP="00623448">
            <w:pPr>
              <w:jc w:val="center"/>
            </w:pPr>
            <w:r>
              <w:rPr>
                <w:rFonts w:hint="eastAsia"/>
              </w:rPr>
              <w:t>2</w:t>
            </w:r>
          </w:p>
        </w:tc>
        <w:tc>
          <w:tcPr>
            <w:tcW w:w="1843" w:type="dxa"/>
            <w:vAlign w:val="center"/>
          </w:tcPr>
          <w:p w:rsidR="001D57C1" w:rsidRPr="00F27105" w:rsidRDefault="00843277" w:rsidP="00623448">
            <w:pPr>
              <w:jc w:val="center"/>
              <w:rPr>
                <w:color w:val="000000"/>
                <w:sz w:val="24"/>
              </w:rPr>
            </w:pPr>
            <w:r>
              <w:rPr>
                <w:rFonts w:asciiTheme="minorEastAsia" w:hAnsiTheme="minorEastAsia" w:hint="eastAsia"/>
                <w:color w:val="000000"/>
                <w:sz w:val="24"/>
              </w:rPr>
              <w:t>普通交易</w:t>
            </w:r>
          </w:p>
        </w:tc>
        <w:tc>
          <w:tcPr>
            <w:tcW w:w="2693" w:type="dxa"/>
            <w:vAlign w:val="center"/>
          </w:tcPr>
          <w:p w:rsidR="001D57C1" w:rsidRPr="00F27105" w:rsidRDefault="00843277" w:rsidP="00623448">
            <w:pPr>
              <w:jc w:val="center"/>
              <w:rPr>
                <w:color w:val="000000"/>
                <w:sz w:val="24"/>
              </w:rPr>
            </w:pPr>
            <w:r>
              <w:rPr>
                <w:rFonts w:hint="eastAsia"/>
                <w:color w:val="000000"/>
                <w:sz w:val="24"/>
              </w:rPr>
              <w:t>买入、卖出、撤单、持仓、各类查询、银证转账等，同时支持多账号同时登录</w:t>
            </w:r>
          </w:p>
        </w:tc>
        <w:tc>
          <w:tcPr>
            <w:tcW w:w="1134" w:type="dxa"/>
            <w:vAlign w:val="center"/>
          </w:tcPr>
          <w:p w:rsidR="001D57C1" w:rsidRPr="009240B0" w:rsidRDefault="001D57C1" w:rsidP="00623448">
            <w:pPr>
              <w:jc w:val="center"/>
              <w:rPr>
                <w:b/>
                <w:color w:val="000000"/>
                <w:sz w:val="24"/>
              </w:rPr>
            </w:pPr>
            <w:r>
              <w:rPr>
                <w:rFonts w:hint="eastAsia"/>
                <w:b/>
                <w:color w:val="000000"/>
                <w:sz w:val="24"/>
              </w:rPr>
              <w:t>是</w:t>
            </w:r>
          </w:p>
        </w:tc>
        <w:tc>
          <w:tcPr>
            <w:tcW w:w="1843" w:type="dxa"/>
            <w:vAlign w:val="center"/>
          </w:tcPr>
          <w:p w:rsidR="001D57C1" w:rsidRPr="006B3E20" w:rsidRDefault="001D57C1" w:rsidP="00623448">
            <w:pPr>
              <w:jc w:val="center"/>
              <w:rPr>
                <w:color w:val="000000"/>
                <w:sz w:val="24"/>
              </w:rPr>
            </w:pPr>
          </w:p>
        </w:tc>
        <w:tc>
          <w:tcPr>
            <w:tcW w:w="1276" w:type="dxa"/>
            <w:vAlign w:val="center"/>
          </w:tcPr>
          <w:p w:rsidR="001D57C1" w:rsidRPr="009240B0" w:rsidRDefault="001D57C1" w:rsidP="00623448">
            <w:pPr>
              <w:jc w:val="center"/>
              <w:rPr>
                <w:b/>
                <w:color w:val="000000"/>
                <w:sz w:val="24"/>
              </w:rPr>
            </w:pPr>
            <w:r>
              <w:rPr>
                <w:rFonts w:hint="eastAsia"/>
                <w:b/>
                <w:color w:val="000000"/>
                <w:sz w:val="24"/>
              </w:rPr>
              <w:t>否</w:t>
            </w:r>
          </w:p>
        </w:tc>
      </w:tr>
      <w:tr w:rsidR="001D57C1" w:rsidRPr="006B3E20" w:rsidTr="00623448">
        <w:tc>
          <w:tcPr>
            <w:tcW w:w="747" w:type="dxa"/>
            <w:vAlign w:val="center"/>
          </w:tcPr>
          <w:p w:rsidR="001D57C1" w:rsidRDefault="001D57C1" w:rsidP="00623448">
            <w:pPr>
              <w:jc w:val="center"/>
            </w:pPr>
            <w:r>
              <w:rPr>
                <w:rFonts w:hint="eastAsia"/>
              </w:rPr>
              <w:t>3</w:t>
            </w:r>
          </w:p>
        </w:tc>
        <w:tc>
          <w:tcPr>
            <w:tcW w:w="1843" w:type="dxa"/>
            <w:vAlign w:val="center"/>
          </w:tcPr>
          <w:p w:rsidR="001D57C1" w:rsidRPr="009240B0" w:rsidRDefault="00843277" w:rsidP="00623448">
            <w:pPr>
              <w:jc w:val="center"/>
              <w:rPr>
                <w:sz w:val="24"/>
              </w:rPr>
            </w:pPr>
            <w:r>
              <w:rPr>
                <w:rFonts w:hint="eastAsia"/>
                <w:sz w:val="24"/>
              </w:rPr>
              <w:t>基金交易</w:t>
            </w:r>
          </w:p>
        </w:tc>
        <w:tc>
          <w:tcPr>
            <w:tcW w:w="2693" w:type="dxa"/>
            <w:vAlign w:val="center"/>
          </w:tcPr>
          <w:p w:rsidR="001D57C1" w:rsidRPr="00843277" w:rsidRDefault="00843277" w:rsidP="00843277">
            <w:pPr>
              <w:rPr>
                <w:sz w:val="24"/>
              </w:rPr>
            </w:pPr>
            <w:r w:rsidRPr="00843277">
              <w:rPr>
                <w:rFonts w:hint="eastAsia"/>
                <w:sz w:val="24"/>
              </w:rPr>
              <w:t>基金详细信息、基金认购、</w:t>
            </w:r>
            <w:r w:rsidRPr="00843277">
              <w:rPr>
                <w:sz w:val="24"/>
              </w:rPr>
              <w:t>基金申购</w:t>
            </w:r>
            <w:r w:rsidRPr="00843277">
              <w:rPr>
                <w:rFonts w:hint="eastAsia"/>
                <w:sz w:val="24"/>
              </w:rPr>
              <w:t>、</w:t>
            </w:r>
            <w:r w:rsidRPr="00843277">
              <w:rPr>
                <w:sz w:val="24"/>
              </w:rPr>
              <w:t>基金赎回</w:t>
            </w:r>
            <w:r w:rsidRPr="00843277">
              <w:rPr>
                <w:rFonts w:hint="eastAsia"/>
                <w:sz w:val="24"/>
              </w:rPr>
              <w:t>、风险测评、电子签名约定书、签署产品电子合同、基金</w:t>
            </w:r>
            <w:r w:rsidRPr="00843277">
              <w:rPr>
                <w:sz w:val="24"/>
              </w:rPr>
              <w:t>定</w:t>
            </w:r>
            <w:r w:rsidRPr="00843277">
              <w:rPr>
                <w:rFonts w:hint="eastAsia"/>
                <w:sz w:val="24"/>
              </w:rPr>
              <w:t>投以</w:t>
            </w:r>
            <w:r w:rsidRPr="00843277">
              <w:rPr>
                <w:sz w:val="24"/>
              </w:rPr>
              <w:t>及各类查询</w:t>
            </w:r>
            <w:r w:rsidRPr="00843277">
              <w:rPr>
                <w:rFonts w:hint="eastAsia"/>
                <w:sz w:val="24"/>
              </w:rPr>
              <w:t>等。</w:t>
            </w:r>
          </w:p>
        </w:tc>
        <w:tc>
          <w:tcPr>
            <w:tcW w:w="1134" w:type="dxa"/>
            <w:vAlign w:val="center"/>
          </w:tcPr>
          <w:p w:rsidR="001D57C1" w:rsidRPr="009240B0" w:rsidRDefault="001D57C1" w:rsidP="00623448">
            <w:pPr>
              <w:jc w:val="center"/>
              <w:rPr>
                <w:b/>
                <w:color w:val="000000"/>
                <w:sz w:val="24"/>
              </w:rPr>
            </w:pPr>
            <w:r>
              <w:rPr>
                <w:rFonts w:hint="eastAsia"/>
                <w:b/>
                <w:color w:val="000000"/>
                <w:sz w:val="24"/>
              </w:rPr>
              <w:t>是</w:t>
            </w:r>
          </w:p>
        </w:tc>
        <w:tc>
          <w:tcPr>
            <w:tcW w:w="1843" w:type="dxa"/>
            <w:vAlign w:val="center"/>
          </w:tcPr>
          <w:p w:rsidR="001D57C1" w:rsidRPr="006B3E20" w:rsidRDefault="001D57C1" w:rsidP="00623448">
            <w:pPr>
              <w:jc w:val="center"/>
              <w:rPr>
                <w:color w:val="000000"/>
                <w:sz w:val="24"/>
              </w:rPr>
            </w:pPr>
          </w:p>
        </w:tc>
        <w:tc>
          <w:tcPr>
            <w:tcW w:w="1276" w:type="dxa"/>
            <w:vAlign w:val="center"/>
          </w:tcPr>
          <w:p w:rsidR="001D57C1" w:rsidRPr="009240B0" w:rsidRDefault="001D57C1" w:rsidP="00623448">
            <w:pPr>
              <w:jc w:val="center"/>
              <w:rPr>
                <w:b/>
                <w:color w:val="000000"/>
                <w:sz w:val="24"/>
              </w:rPr>
            </w:pPr>
            <w:r>
              <w:rPr>
                <w:rFonts w:hint="eastAsia"/>
                <w:b/>
                <w:color w:val="000000"/>
                <w:sz w:val="24"/>
              </w:rPr>
              <w:t>否</w:t>
            </w:r>
          </w:p>
        </w:tc>
      </w:tr>
      <w:tr w:rsidR="001D57C1" w:rsidRPr="006B3E20" w:rsidTr="00623448">
        <w:tc>
          <w:tcPr>
            <w:tcW w:w="747" w:type="dxa"/>
            <w:vAlign w:val="center"/>
          </w:tcPr>
          <w:p w:rsidR="001D57C1" w:rsidRDefault="001D57C1" w:rsidP="00623448">
            <w:pPr>
              <w:jc w:val="center"/>
            </w:pPr>
            <w:r>
              <w:rPr>
                <w:rFonts w:hint="eastAsia"/>
              </w:rPr>
              <w:t>4</w:t>
            </w:r>
          </w:p>
        </w:tc>
        <w:tc>
          <w:tcPr>
            <w:tcW w:w="1843" w:type="dxa"/>
            <w:vAlign w:val="center"/>
          </w:tcPr>
          <w:p w:rsidR="001D57C1" w:rsidRPr="009240B0" w:rsidRDefault="001D57C1" w:rsidP="00623448">
            <w:pPr>
              <w:jc w:val="center"/>
              <w:rPr>
                <w:sz w:val="24"/>
              </w:rPr>
            </w:pPr>
            <w:r w:rsidRPr="009240B0">
              <w:rPr>
                <w:rFonts w:hint="eastAsia"/>
                <w:sz w:val="24"/>
              </w:rPr>
              <w:t>融资融券</w:t>
            </w:r>
          </w:p>
        </w:tc>
        <w:tc>
          <w:tcPr>
            <w:tcW w:w="2693" w:type="dxa"/>
            <w:vAlign w:val="center"/>
          </w:tcPr>
          <w:p w:rsidR="001D57C1" w:rsidRPr="00843277" w:rsidRDefault="00843277" w:rsidP="00843277">
            <w:pPr>
              <w:rPr>
                <w:rFonts w:ascii="仿宋_GB2312" w:eastAsia="仿宋_GB2312"/>
                <w:sz w:val="28"/>
                <w:szCs w:val="28"/>
              </w:rPr>
            </w:pPr>
            <w:r w:rsidRPr="00843277">
              <w:rPr>
                <w:rFonts w:hint="eastAsia"/>
                <w:sz w:val="24"/>
              </w:rPr>
              <w:t>融资买入、融券卖出、卖劵还款、现金还款、买券还券、现券还券、委托查询、信用上限查询、担保品划转等。</w:t>
            </w:r>
          </w:p>
        </w:tc>
        <w:tc>
          <w:tcPr>
            <w:tcW w:w="1134" w:type="dxa"/>
            <w:vAlign w:val="center"/>
          </w:tcPr>
          <w:p w:rsidR="001D57C1" w:rsidRPr="009240B0" w:rsidRDefault="001D57C1" w:rsidP="00623448">
            <w:pPr>
              <w:jc w:val="center"/>
              <w:rPr>
                <w:b/>
                <w:color w:val="000000"/>
                <w:sz w:val="24"/>
              </w:rPr>
            </w:pPr>
            <w:r>
              <w:rPr>
                <w:rFonts w:hint="eastAsia"/>
                <w:b/>
                <w:color w:val="000000"/>
                <w:sz w:val="24"/>
              </w:rPr>
              <w:t>是</w:t>
            </w:r>
          </w:p>
        </w:tc>
        <w:tc>
          <w:tcPr>
            <w:tcW w:w="1843" w:type="dxa"/>
            <w:vAlign w:val="center"/>
          </w:tcPr>
          <w:p w:rsidR="001D57C1" w:rsidRPr="006B3E20" w:rsidRDefault="001D57C1" w:rsidP="00623448">
            <w:pPr>
              <w:jc w:val="center"/>
              <w:rPr>
                <w:color w:val="000000"/>
                <w:sz w:val="24"/>
              </w:rPr>
            </w:pPr>
          </w:p>
        </w:tc>
        <w:tc>
          <w:tcPr>
            <w:tcW w:w="1276" w:type="dxa"/>
            <w:vAlign w:val="center"/>
          </w:tcPr>
          <w:p w:rsidR="001D57C1" w:rsidRPr="009240B0" w:rsidRDefault="001D57C1" w:rsidP="00623448">
            <w:pPr>
              <w:jc w:val="center"/>
              <w:rPr>
                <w:b/>
                <w:color w:val="000000"/>
                <w:sz w:val="24"/>
              </w:rPr>
            </w:pPr>
            <w:r>
              <w:rPr>
                <w:rFonts w:hint="eastAsia"/>
                <w:b/>
                <w:color w:val="000000"/>
                <w:sz w:val="24"/>
              </w:rPr>
              <w:t>否</w:t>
            </w:r>
          </w:p>
        </w:tc>
      </w:tr>
      <w:tr w:rsidR="001D57C1" w:rsidRPr="00843277" w:rsidTr="00623448">
        <w:tc>
          <w:tcPr>
            <w:tcW w:w="747" w:type="dxa"/>
            <w:vAlign w:val="center"/>
          </w:tcPr>
          <w:p w:rsidR="001D57C1" w:rsidRPr="00843277" w:rsidRDefault="001D57C1" w:rsidP="00623448">
            <w:pPr>
              <w:jc w:val="center"/>
              <w:rPr>
                <w:sz w:val="24"/>
              </w:rPr>
            </w:pPr>
            <w:r w:rsidRPr="00843277">
              <w:rPr>
                <w:rFonts w:hint="eastAsia"/>
                <w:sz w:val="24"/>
              </w:rPr>
              <w:t>5</w:t>
            </w:r>
          </w:p>
        </w:tc>
        <w:tc>
          <w:tcPr>
            <w:tcW w:w="1843" w:type="dxa"/>
            <w:vAlign w:val="center"/>
          </w:tcPr>
          <w:p w:rsidR="001D57C1" w:rsidRPr="009240B0" w:rsidRDefault="00843277" w:rsidP="00623448">
            <w:pPr>
              <w:jc w:val="center"/>
              <w:rPr>
                <w:sz w:val="24"/>
              </w:rPr>
            </w:pPr>
            <w:r>
              <w:rPr>
                <w:rFonts w:hint="eastAsia"/>
                <w:sz w:val="24"/>
              </w:rPr>
              <w:t>交易日志</w:t>
            </w:r>
          </w:p>
        </w:tc>
        <w:tc>
          <w:tcPr>
            <w:tcW w:w="2693" w:type="dxa"/>
            <w:vAlign w:val="center"/>
          </w:tcPr>
          <w:p w:rsidR="001D57C1" w:rsidRPr="00843277" w:rsidRDefault="00843277" w:rsidP="00843277">
            <w:pPr>
              <w:jc w:val="left"/>
              <w:rPr>
                <w:sz w:val="24"/>
              </w:rPr>
            </w:pPr>
            <w:r w:rsidRPr="00843277">
              <w:rPr>
                <w:rFonts w:hint="eastAsia"/>
                <w:sz w:val="24"/>
              </w:rPr>
              <w:t>对交易系统</w:t>
            </w:r>
            <w:r w:rsidRPr="00843277">
              <w:rPr>
                <w:sz w:val="24"/>
              </w:rPr>
              <w:t>的关键</w:t>
            </w:r>
            <w:r w:rsidRPr="00843277">
              <w:rPr>
                <w:rFonts w:hint="eastAsia"/>
                <w:sz w:val="24"/>
              </w:rPr>
              <w:t>请求，</w:t>
            </w:r>
            <w:r w:rsidRPr="00843277">
              <w:rPr>
                <w:sz w:val="24"/>
              </w:rPr>
              <w:t>如登录、各种委托、撤单等，</w:t>
            </w:r>
            <w:r w:rsidRPr="00843277">
              <w:rPr>
                <w:rFonts w:hint="eastAsia"/>
                <w:sz w:val="24"/>
              </w:rPr>
              <w:t>应包含足够的日志记录信息。包括但</w:t>
            </w:r>
            <w:r w:rsidRPr="00843277">
              <w:rPr>
                <w:sz w:val="24"/>
              </w:rPr>
              <w:t>不限于时间、</w:t>
            </w:r>
            <w:r w:rsidRPr="00843277">
              <w:rPr>
                <w:rFonts w:hint="eastAsia"/>
                <w:sz w:val="24"/>
              </w:rPr>
              <w:t>请求</w:t>
            </w:r>
            <w:r w:rsidRPr="00843277">
              <w:rPr>
                <w:sz w:val="24"/>
              </w:rPr>
              <w:t>的</w:t>
            </w:r>
            <w:r w:rsidRPr="00843277">
              <w:rPr>
                <w:rFonts w:hint="eastAsia"/>
                <w:sz w:val="24"/>
              </w:rPr>
              <w:t>服务</w:t>
            </w:r>
            <w:r w:rsidRPr="00843277">
              <w:rPr>
                <w:sz w:val="24"/>
              </w:rPr>
              <w:t>器</w:t>
            </w:r>
            <w:r w:rsidRPr="00843277">
              <w:rPr>
                <w:rFonts w:hint="eastAsia"/>
                <w:sz w:val="24"/>
              </w:rPr>
              <w:t>站点</w:t>
            </w:r>
            <w:r w:rsidRPr="00843277">
              <w:rPr>
                <w:sz w:val="24"/>
              </w:rPr>
              <w:t>信息、账号、操作类型、代码、数量</w:t>
            </w:r>
            <w:r w:rsidRPr="00843277">
              <w:rPr>
                <w:rFonts w:hint="eastAsia"/>
                <w:sz w:val="24"/>
              </w:rPr>
              <w:t>以</w:t>
            </w:r>
            <w:r w:rsidRPr="00843277">
              <w:rPr>
                <w:sz w:val="24"/>
              </w:rPr>
              <w:t>及客户端</w:t>
            </w:r>
            <w:r w:rsidRPr="00843277">
              <w:rPr>
                <w:rFonts w:hint="eastAsia"/>
                <w:sz w:val="24"/>
              </w:rPr>
              <w:t>标识</w:t>
            </w:r>
            <w:r w:rsidRPr="00843277">
              <w:rPr>
                <w:sz w:val="24"/>
              </w:rPr>
              <w:t>（如绑定的手机号或</w:t>
            </w:r>
            <w:r w:rsidRPr="00843277">
              <w:rPr>
                <w:rFonts w:hint="eastAsia"/>
                <w:sz w:val="24"/>
              </w:rPr>
              <w:t>IMEI</w:t>
            </w:r>
            <w:r w:rsidRPr="00843277">
              <w:rPr>
                <w:rFonts w:hint="eastAsia"/>
                <w:sz w:val="24"/>
              </w:rPr>
              <w:t>、</w:t>
            </w:r>
            <w:r w:rsidRPr="00843277">
              <w:rPr>
                <w:rFonts w:hint="eastAsia"/>
                <w:sz w:val="24"/>
              </w:rPr>
              <w:t>MAC</w:t>
            </w:r>
            <w:r w:rsidRPr="00843277">
              <w:rPr>
                <w:rFonts w:hint="eastAsia"/>
                <w:sz w:val="24"/>
              </w:rPr>
              <w:t>等）。</w:t>
            </w:r>
          </w:p>
        </w:tc>
        <w:tc>
          <w:tcPr>
            <w:tcW w:w="1134" w:type="dxa"/>
            <w:vAlign w:val="center"/>
          </w:tcPr>
          <w:p w:rsidR="001D57C1" w:rsidRPr="00843277" w:rsidRDefault="001D57C1" w:rsidP="00623448">
            <w:pPr>
              <w:jc w:val="center"/>
              <w:rPr>
                <w:sz w:val="24"/>
              </w:rPr>
            </w:pPr>
            <w:r w:rsidRPr="00843277">
              <w:rPr>
                <w:rFonts w:hint="eastAsia"/>
                <w:sz w:val="24"/>
              </w:rPr>
              <w:t>是</w:t>
            </w:r>
          </w:p>
        </w:tc>
        <w:tc>
          <w:tcPr>
            <w:tcW w:w="1843" w:type="dxa"/>
            <w:vAlign w:val="center"/>
          </w:tcPr>
          <w:p w:rsidR="001D57C1" w:rsidRPr="00843277" w:rsidRDefault="001D57C1" w:rsidP="00623448">
            <w:pPr>
              <w:jc w:val="center"/>
              <w:rPr>
                <w:sz w:val="24"/>
              </w:rPr>
            </w:pPr>
          </w:p>
        </w:tc>
        <w:tc>
          <w:tcPr>
            <w:tcW w:w="1276" w:type="dxa"/>
            <w:vAlign w:val="center"/>
          </w:tcPr>
          <w:p w:rsidR="001D57C1" w:rsidRPr="00843277" w:rsidRDefault="001D57C1" w:rsidP="00623448">
            <w:pPr>
              <w:jc w:val="center"/>
              <w:rPr>
                <w:sz w:val="24"/>
              </w:rPr>
            </w:pPr>
            <w:r w:rsidRPr="00843277">
              <w:rPr>
                <w:rFonts w:hint="eastAsia"/>
                <w:sz w:val="24"/>
              </w:rPr>
              <w:t>否</w:t>
            </w:r>
          </w:p>
        </w:tc>
      </w:tr>
      <w:tr w:rsidR="00843277" w:rsidRPr="00843277" w:rsidTr="00623448">
        <w:tc>
          <w:tcPr>
            <w:tcW w:w="747" w:type="dxa"/>
            <w:vAlign w:val="center"/>
          </w:tcPr>
          <w:p w:rsidR="00843277" w:rsidRPr="00843277" w:rsidRDefault="00843277" w:rsidP="00623448">
            <w:pPr>
              <w:jc w:val="center"/>
              <w:rPr>
                <w:sz w:val="24"/>
              </w:rPr>
            </w:pPr>
            <w:r>
              <w:rPr>
                <w:rFonts w:hint="eastAsia"/>
                <w:sz w:val="24"/>
              </w:rPr>
              <w:t>6</w:t>
            </w:r>
          </w:p>
        </w:tc>
        <w:tc>
          <w:tcPr>
            <w:tcW w:w="1843" w:type="dxa"/>
            <w:vAlign w:val="center"/>
          </w:tcPr>
          <w:p w:rsidR="00843277" w:rsidRDefault="00843277" w:rsidP="00623448">
            <w:pPr>
              <w:jc w:val="center"/>
              <w:rPr>
                <w:sz w:val="24"/>
              </w:rPr>
            </w:pPr>
            <w:r>
              <w:rPr>
                <w:rFonts w:hint="eastAsia"/>
                <w:sz w:val="24"/>
              </w:rPr>
              <w:t>行为监控</w:t>
            </w:r>
          </w:p>
        </w:tc>
        <w:tc>
          <w:tcPr>
            <w:tcW w:w="2693" w:type="dxa"/>
            <w:vAlign w:val="center"/>
          </w:tcPr>
          <w:p w:rsidR="00843277" w:rsidRPr="00843277" w:rsidRDefault="00843277" w:rsidP="00843277">
            <w:pPr>
              <w:jc w:val="left"/>
              <w:rPr>
                <w:sz w:val="24"/>
              </w:rPr>
            </w:pPr>
            <w:r w:rsidRPr="00843277">
              <w:rPr>
                <w:rFonts w:hint="eastAsia"/>
                <w:sz w:val="24"/>
              </w:rPr>
              <w:t>主</w:t>
            </w:r>
            <w:r>
              <w:rPr>
                <w:rFonts w:hint="eastAsia"/>
                <w:sz w:val="24"/>
              </w:rPr>
              <w:t>要包括的统计内容：点击次数、停留时间、路径来源、浏览内容标签，浏</w:t>
            </w:r>
            <w:r w:rsidRPr="00843277">
              <w:rPr>
                <w:rFonts w:hint="eastAsia"/>
                <w:sz w:val="24"/>
              </w:rPr>
              <w:t>览人员等。</w:t>
            </w:r>
          </w:p>
        </w:tc>
        <w:tc>
          <w:tcPr>
            <w:tcW w:w="1134" w:type="dxa"/>
            <w:vAlign w:val="center"/>
          </w:tcPr>
          <w:p w:rsidR="00843277" w:rsidRPr="00843277" w:rsidRDefault="00843277" w:rsidP="00623448">
            <w:pPr>
              <w:jc w:val="center"/>
              <w:rPr>
                <w:sz w:val="24"/>
              </w:rPr>
            </w:pPr>
            <w:r>
              <w:rPr>
                <w:rFonts w:hint="eastAsia"/>
                <w:sz w:val="24"/>
              </w:rPr>
              <w:t>是</w:t>
            </w:r>
          </w:p>
        </w:tc>
        <w:tc>
          <w:tcPr>
            <w:tcW w:w="1843" w:type="dxa"/>
            <w:vAlign w:val="center"/>
          </w:tcPr>
          <w:p w:rsidR="00843277" w:rsidRPr="00843277" w:rsidRDefault="00843277" w:rsidP="00623448">
            <w:pPr>
              <w:jc w:val="center"/>
              <w:rPr>
                <w:sz w:val="24"/>
              </w:rPr>
            </w:pPr>
          </w:p>
        </w:tc>
        <w:tc>
          <w:tcPr>
            <w:tcW w:w="1276" w:type="dxa"/>
            <w:vAlign w:val="center"/>
          </w:tcPr>
          <w:p w:rsidR="00843277" w:rsidRPr="00843277" w:rsidRDefault="00843277" w:rsidP="00623448">
            <w:pPr>
              <w:jc w:val="center"/>
              <w:rPr>
                <w:sz w:val="24"/>
              </w:rPr>
            </w:pPr>
          </w:p>
        </w:tc>
      </w:tr>
      <w:tr w:rsidR="00843277" w:rsidRPr="00843277" w:rsidTr="00623448">
        <w:tc>
          <w:tcPr>
            <w:tcW w:w="747" w:type="dxa"/>
            <w:vAlign w:val="center"/>
          </w:tcPr>
          <w:p w:rsidR="00843277" w:rsidRDefault="00843277" w:rsidP="00623448">
            <w:pPr>
              <w:jc w:val="center"/>
              <w:rPr>
                <w:sz w:val="24"/>
              </w:rPr>
            </w:pPr>
            <w:r>
              <w:rPr>
                <w:rFonts w:hint="eastAsia"/>
                <w:sz w:val="24"/>
              </w:rPr>
              <w:t>7</w:t>
            </w:r>
          </w:p>
        </w:tc>
        <w:tc>
          <w:tcPr>
            <w:tcW w:w="1843" w:type="dxa"/>
            <w:vAlign w:val="center"/>
          </w:tcPr>
          <w:p w:rsidR="00843277" w:rsidRPr="009240B0" w:rsidRDefault="00843277" w:rsidP="00623448">
            <w:pPr>
              <w:jc w:val="center"/>
              <w:rPr>
                <w:sz w:val="24"/>
              </w:rPr>
            </w:pPr>
            <w:r>
              <w:rPr>
                <w:rFonts w:hint="eastAsia"/>
                <w:sz w:val="24"/>
              </w:rPr>
              <w:t>数据分析</w:t>
            </w:r>
          </w:p>
        </w:tc>
        <w:tc>
          <w:tcPr>
            <w:tcW w:w="2693" w:type="dxa"/>
            <w:vAlign w:val="center"/>
          </w:tcPr>
          <w:p w:rsidR="00843277" w:rsidRPr="00843277" w:rsidRDefault="00843277" w:rsidP="00843277">
            <w:pPr>
              <w:jc w:val="left"/>
              <w:rPr>
                <w:rFonts w:ascii="仿宋_GB2312" w:eastAsia="仿宋_GB2312"/>
                <w:sz w:val="28"/>
                <w:szCs w:val="28"/>
              </w:rPr>
            </w:pPr>
            <w:r w:rsidRPr="00843277">
              <w:rPr>
                <w:rFonts w:hint="eastAsia"/>
                <w:sz w:val="24"/>
              </w:rPr>
              <w:t>对行为监控统计的数据进行数据分析，如分析文章点击率进行排名，分析</w:t>
            </w:r>
            <w:r w:rsidRPr="00843277">
              <w:rPr>
                <w:rFonts w:hint="eastAsia"/>
                <w:sz w:val="24"/>
              </w:rPr>
              <w:lastRenderedPageBreak/>
              <w:t>页面停留时间进行排名等。</w:t>
            </w:r>
          </w:p>
        </w:tc>
        <w:tc>
          <w:tcPr>
            <w:tcW w:w="1134" w:type="dxa"/>
            <w:vAlign w:val="center"/>
          </w:tcPr>
          <w:p w:rsidR="00843277" w:rsidRPr="00843277" w:rsidRDefault="00843277" w:rsidP="00623448">
            <w:pPr>
              <w:jc w:val="center"/>
              <w:rPr>
                <w:sz w:val="24"/>
              </w:rPr>
            </w:pPr>
            <w:r>
              <w:rPr>
                <w:rFonts w:hint="eastAsia"/>
                <w:sz w:val="24"/>
              </w:rPr>
              <w:lastRenderedPageBreak/>
              <w:t>是</w:t>
            </w:r>
          </w:p>
        </w:tc>
        <w:tc>
          <w:tcPr>
            <w:tcW w:w="1843" w:type="dxa"/>
            <w:vAlign w:val="center"/>
          </w:tcPr>
          <w:p w:rsidR="00843277" w:rsidRPr="00843277" w:rsidRDefault="00843277" w:rsidP="00623448">
            <w:pPr>
              <w:jc w:val="center"/>
              <w:rPr>
                <w:sz w:val="24"/>
              </w:rPr>
            </w:pPr>
          </w:p>
        </w:tc>
        <w:tc>
          <w:tcPr>
            <w:tcW w:w="1276" w:type="dxa"/>
            <w:vAlign w:val="center"/>
          </w:tcPr>
          <w:p w:rsidR="00843277" w:rsidRPr="00843277" w:rsidRDefault="00843277" w:rsidP="00623448">
            <w:pPr>
              <w:jc w:val="center"/>
              <w:rPr>
                <w:sz w:val="24"/>
              </w:rPr>
            </w:pPr>
          </w:p>
        </w:tc>
      </w:tr>
      <w:tr w:rsidR="001D57C1" w:rsidRPr="00843277" w:rsidTr="00623448">
        <w:tc>
          <w:tcPr>
            <w:tcW w:w="747" w:type="dxa"/>
            <w:vAlign w:val="center"/>
          </w:tcPr>
          <w:p w:rsidR="001D57C1" w:rsidRPr="00843277" w:rsidRDefault="00843277" w:rsidP="00623448">
            <w:pPr>
              <w:jc w:val="center"/>
              <w:rPr>
                <w:sz w:val="24"/>
              </w:rPr>
            </w:pPr>
            <w:r>
              <w:rPr>
                <w:rFonts w:hint="eastAsia"/>
                <w:sz w:val="24"/>
              </w:rPr>
              <w:lastRenderedPageBreak/>
              <w:t>8</w:t>
            </w:r>
          </w:p>
        </w:tc>
        <w:tc>
          <w:tcPr>
            <w:tcW w:w="1843" w:type="dxa"/>
            <w:vAlign w:val="center"/>
          </w:tcPr>
          <w:p w:rsidR="001D57C1" w:rsidRPr="009240B0" w:rsidRDefault="001D57C1" w:rsidP="00623448">
            <w:pPr>
              <w:jc w:val="center"/>
              <w:rPr>
                <w:sz w:val="24"/>
              </w:rPr>
            </w:pPr>
            <w:r w:rsidRPr="009240B0">
              <w:rPr>
                <w:rFonts w:hint="eastAsia"/>
                <w:sz w:val="24"/>
              </w:rPr>
              <w:t>其他功能</w:t>
            </w:r>
          </w:p>
        </w:tc>
        <w:tc>
          <w:tcPr>
            <w:tcW w:w="2693" w:type="dxa"/>
            <w:vAlign w:val="center"/>
          </w:tcPr>
          <w:p w:rsidR="001D57C1" w:rsidRPr="009240B0" w:rsidRDefault="00843277" w:rsidP="00623448">
            <w:pPr>
              <w:jc w:val="center"/>
              <w:rPr>
                <w:sz w:val="24"/>
              </w:rPr>
            </w:pPr>
            <w:r>
              <w:rPr>
                <w:rFonts w:hint="eastAsia"/>
                <w:sz w:val="24"/>
              </w:rPr>
              <w:t>稳定性、安全性、扩展性、可维护性、高集成度与大容量</w:t>
            </w:r>
          </w:p>
        </w:tc>
        <w:tc>
          <w:tcPr>
            <w:tcW w:w="1134" w:type="dxa"/>
            <w:vAlign w:val="center"/>
          </w:tcPr>
          <w:p w:rsidR="001D57C1" w:rsidRPr="00843277" w:rsidRDefault="001D57C1" w:rsidP="00623448">
            <w:pPr>
              <w:jc w:val="center"/>
              <w:rPr>
                <w:sz w:val="24"/>
              </w:rPr>
            </w:pPr>
            <w:r w:rsidRPr="00843277">
              <w:rPr>
                <w:rFonts w:hint="eastAsia"/>
                <w:sz w:val="24"/>
              </w:rPr>
              <w:t>是</w:t>
            </w:r>
          </w:p>
        </w:tc>
        <w:tc>
          <w:tcPr>
            <w:tcW w:w="1843" w:type="dxa"/>
            <w:vAlign w:val="center"/>
          </w:tcPr>
          <w:p w:rsidR="001D57C1" w:rsidRPr="00843277" w:rsidRDefault="001D57C1" w:rsidP="00623448">
            <w:pPr>
              <w:jc w:val="center"/>
              <w:rPr>
                <w:sz w:val="24"/>
              </w:rPr>
            </w:pPr>
          </w:p>
        </w:tc>
        <w:tc>
          <w:tcPr>
            <w:tcW w:w="1276" w:type="dxa"/>
            <w:vAlign w:val="center"/>
          </w:tcPr>
          <w:p w:rsidR="001D57C1" w:rsidRPr="00843277" w:rsidRDefault="001D57C1" w:rsidP="00623448">
            <w:pPr>
              <w:jc w:val="center"/>
              <w:rPr>
                <w:sz w:val="24"/>
              </w:rPr>
            </w:pPr>
            <w:r w:rsidRPr="00843277">
              <w:rPr>
                <w:rFonts w:hint="eastAsia"/>
                <w:sz w:val="24"/>
              </w:rPr>
              <w:t>否</w:t>
            </w:r>
          </w:p>
        </w:tc>
      </w:tr>
    </w:tbl>
    <w:p w:rsidR="001D57C1" w:rsidRPr="00843277" w:rsidRDefault="001D57C1" w:rsidP="00843277">
      <w:pPr>
        <w:rPr>
          <w:sz w:val="24"/>
        </w:rPr>
      </w:pPr>
    </w:p>
    <w:p w:rsidR="005E5509" w:rsidRPr="00843277" w:rsidRDefault="005E5509" w:rsidP="00843277">
      <w:pPr>
        <w:rPr>
          <w:b/>
          <w:bCs/>
          <w:kern w:val="44"/>
          <w:sz w:val="32"/>
          <w:szCs w:val="44"/>
        </w:rPr>
      </w:pPr>
      <w:bookmarkStart w:id="0" w:name="_Toc387242034"/>
      <w:bookmarkStart w:id="1" w:name="_Toc399860793"/>
      <w:r w:rsidRPr="00843277">
        <w:rPr>
          <w:rFonts w:hint="eastAsia"/>
          <w:b/>
          <w:bCs/>
          <w:kern w:val="44"/>
          <w:sz w:val="32"/>
          <w:szCs w:val="44"/>
        </w:rPr>
        <w:t>方案概述</w:t>
      </w:r>
      <w:bookmarkEnd w:id="0"/>
      <w:bookmarkEnd w:id="1"/>
    </w:p>
    <w:p w:rsidR="005E5509" w:rsidRPr="002C765F" w:rsidRDefault="00843277" w:rsidP="00DA0AE9">
      <w:pPr>
        <w:jc w:val="left"/>
        <w:rPr>
          <w:rFonts w:ascii="宋体" w:hAnsi="宋体"/>
          <w:sz w:val="24"/>
          <w:szCs w:val="21"/>
        </w:rPr>
      </w:pPr>
      <w:r>
        <w:rPr>
          <w:rFonts w:hint="eastAsia"/>
          <w:sz w:val="24"/>
        </w:rPr>
        <w:t xml:space="preserve">    </w:t>
      </w:r>
      <w:r w:rsidR="005E5509" w:rsidRPr="00843277">
        <w:rPr>
          <w:rFonts w:hint="eastAsia"/>
          <w:sz w:val="24"/>
        </w:rPr>
        <w:t>同花顺公司在深入研究政策文件、行业背景、广泛了解用户需求的基础上结合公司内部金融分析师及相关先进技术下提出了</w:t>
      </w:r>
      <w:r w:rsidR="009E25A4" w:rsidRPr="00843277">
        <w:rPr>
          <w:rFonts w:hint="eastAsia"/>
          <w:sz w:val="24"/>
        </w:rPr>
        <w:t>兴业证券</w:t>
      </w:r>
      <w:r w:rsidR="009E25A4" w:rsidRPr="00843277">
        <w:rPr>
          <w:rFonts w:hint="eastAsia"/>
          <w:sz w:val="24"/>
        </w:rPr>
        <w:t>HTML5</w:t>
      </w:r>
      <w:r w:rsidR="009E25A4" w:rsidRPr="00843277">
        <w:rPr>
          <w:rFonts w:hint="eastAsia"/>
          <w:sz w:val="24"/>
        </w:rPr>
        <w:t>行情和交易</w:t>
      </w:r>
      <w:r w:rsidR="005E5509" w:rsidRPr="00843277">
        <w:rPr>
          <w:rFonts w:hint="eastAsia"/>
          <w:sz w:val="24"/>
        </w:rPr>
        <w:t>解决方案</w:t>
      </w:r>
      <w:r w:rsidR="009E25A4" w:rsidRPr="00843277">
        <w:rPr>
          <w:rFonts w:hint="eastAsia"/>
          <w:sz w:val="24"/>
        </w:rPr>
        <w:t>。</w:t>
      </w:r>
      <w:r w:rsidR="005E5509" w:rsidRPr="00843277">
        <w:rPr>
          <w:rFonts w:hint="eastAsia"/>
          <w:sz w:val="24"/>
        </w:rPr>
        <w:t>该系统是一套集合了行情</w:t>
      </w:r>
      <w:r w:rsidR="009E25A4" w:rsidRPr="00843277">
        <w:rPr>
          <w:rFonts w:hint="eastAsia"/>
          <w:sz w:val="24"/>
        </w:rPr>
        <w:t>的自选股、分时、日</w:t>
      </w:r>
      <w:r w:rsidR="009E25A4" w:rsidRPr="00843277">
        <w:rPr>
          <w:rFonts w:hint="eastAsia"/>
          <w:sz w:val="24"/>
        </w:rPr>
        <w:t>K</w:t>
      </w:r>
      <w:r w:rsidR="009E25A4" w:rsidRPr="00843277">
        <w:rPr>
          <w:rFonts w:hint="eastAsia"/>
          <w:sz w:val="24"/>
        </w:rPr>
        <w:t>线、周</w:t>
      </w:r>
      <w:r w:rsidR="009E25A4" w:rsidRPr="00843277">
        <w:rPr>
          <w:rFonts w:hint="eastAsia"/>
          <w:sz w:val="24"/>
        </w:rPr>
        <w:t>K</w:t>
      </w:r>
      <w:r w:rsidR="009E25A4" w:rsidRPr="00843277">
        <w:rPr>
          <w:rFonts w:hint="eastAsia"/>
          <w:sz w:val="24"/>
        </w:rPr>
        <w:t>线、月</w:t>
      </w:r>
      <w:r w:rsidR="009E25A4" w:rsidRPr="00843277">
        <w:rPr>
          <w:rFonts w:hint="eastAsia"/>
          <w:sz w:val="24"/>
        </w:rPr>
        <w:t>K</w:t>
      </w:r>
      <w:r w:rsidR="00DA0AE9">
        <w:rPr>
          <w:rFonts w:hint="eastAsia"/>
          <w:sz w:val="24"/>
        </w:rPr>
        <w:t>线</w:t>
      </w:r>
      <w:r w:rsidR="009E25A4" w:rsidRPr="00843277">
        <w:rPr>
          <w:rFonts w:hint="eastAsia"/>
          <w:sz w:val="24"/>
        </w:rPr>
        <w:t>盘口，以及基金交易、普通交易和</w:t>
      </w:r>
      <w:r w:rsidR="009E25A4">
        <w:rPr>
          <w:rFonts w:ascii="宋体" w:hAnsi="宋体" w:hint="eastAsia"/>
          <w:sz w:val="24"/>
          <w:szCs w:val="21"/>
        </w:rPr>
        <w:t>信用交易等功能。</w:t>
      </w:r>
    </w:p>
    <w:p w:rsidR="005E5509" w:rsidRDefault="005E5509" w:rsidP="005E5509">
      <w:pPr>
        <w:pStyle w:val="2"/>
        <w:ind w:left="828" w:hanging="828"/>
      </w:pPr>
      <w:bookmarkStart w:id="2" w:name="_Toc385839465"/>
      <w:bookmarkStart w:id="3" w:name="_Toc387242035"/>
      <w:bookmarkStart w:id="4" w:name="_Toc399860794"/>
      <w:r>
        <w:rPr>
          <w:rFonts w:hint="eastAsia"/>
        </w:rPr>
        <w:t>系统结构图</w:t>
      </w:r>
      <w:bookmarkEnd w:id="2"/>
      <w:bookmarkEnd w:id="3"/>
      <w:bookmarkEnd w:id="4"/>
    </w:p>
    <w:p w:rsidR="005E5509" w:rsidRDefault="005E5509" w:rsidP="005E5509">
      <w:pPr>
        <w:rPr>
          <w:noProof/>
        </w:rPr>
      </w:pPr>
      <w:r>
        <w:rPr>
          <w:noProof/>
        </w:rPr>
        <w:drawing>
          <wp:inline distT="0" distB="0" distL="0" distR="0">
            <wp:extent cx="5486400" cy="37814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inline>
        </w:drawing>
      </w:r>
    </w:p>
    <w:p w:rsidR="009E25A4" w:rsidRDefault="009E25A4" w:rsidP="005E5509">
      <w:pPr>
        <w:rPr>
          <w:noProof/>
        </w:rPr>
      </w:pPr>
    </w:p>
    <w:p w:rsidR="009E25A4" w:rsidRDefault="009E25A4" w:rsidP="005E5509">
      <w:pPr>
        <w:rPr>
          <w:noProof/>
        </w:rPr>
      </w:pPr>
    </w:p>
    <w:p w:rsidR="009E25A4" w:rsidRDefault="004E139B" w:rsidP="009E25A4">
      <w:pPr>
        <w:widowControl/>
        <w:jc w:val="left"/>
        <w:rPr>
          <w:rFonts w:ascii="宋体" w:hAnsi="宋体" w:cs="宋体"/>
          <w:kern w:val="0"/>
          <w:sz w:val="24"/>
        </w:rPr>
      </w:pPr>
      <w:r>
        <w:rPr>
          <w:rFonts w:ascii="宋体" w:hAnsi="宋体" w:cs="宋体"/>
          <w:noProof/>
          <w:kern w:val="0"/>
          <w:sz w:val="24"/>
        </w:rPr>
        <w:lastRenderedPageBreak/>
        <w:drawing>
          <wp:inline distT="0" distB="0" distL="0" distR="0">
            <wp:extent cx="5410200" cy="38957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兴业微平台（改）.png"/>
                    <pic:cNvPicPr/>
                  </pic:nvPicPr>
                  <pic:blipFill>
                    <a:blip r:embed="rId22">
                      <a:extLst>
                        <a:ext uri="{28A0092B-C50C-407E-A947-70E740481C1C}">
                          <a14:useLocalDpi xmlns:a14="http://schemas.microsoft.com/office/drawing/2010/main" val="0"/>
                        </a:ext>
                      </a:extLst>
                    </a:blip>
                    <a:stretch>
                      <a:fillRect/>
                    </a:stretch>
                  </pic:blipFill>
                  <pic:spPr>
                    <a:xfrm>
                      <a:off x="0" y="0"/>
                      <a:ext cx="5411632" cy="3896756"/>
                    </a:xfrm>
                    <a:prstGeom prst="rect">
                      <a:avLst/>
                    </a:prstGeom>
                  </pic:spPr>
                </pic:pic>
              </a:graphicData>
            </a:graphic>
          </wp:inline>
        </w:drawing>
      </w:r>
    </w:p>
    <w:p w:rsidR="00C961C7" w:rsidRPr="009E25A4" w:rsidRDefault="00C961C7" w:rsidP="009E25A4">
      <w:pPr>
        <w:widowControl/>
        <w:jc w:val="left"/>
        <w:rPr>
          <w:rFonts w:ascii="宋体" w:hAnsi="宋体" w:cs="宋体"/>
          <w:kern w:val="0"/>
          <w:sz w:val="24"/>
        </w:rPr>
      </w:pPr>
    </w:p>
    <w:p w:rsidR="005E5509" w:rsidRDefault="005E5509" w:rsidP="005E5509">
      <w:pPr>
        <w:pStyle w:val="2"/>
        <w:ind w:left="828" w:hanging="828"/>
        <w:rPr>
          <w:noProof/>
        </w:rPr>
      </w:pPr>
      <w:bookmarkStart w:id="5" w:name="_Toc387242036"/>
      <w:bookmarkStart w:id="6" w:name="_Toc399860795"/>
      <w:r>
        <w:rPr>
          <w:rFonts w:hint="eastAsia"/>
          <w:noProof/>
        </w:rPr>
        <w:t>网络拓扑图</w:t>
      </w:r>
      <w:bookmarkEnd w:id="5"/>
      <w:bookmarkEnd w:id="6"/>
    </w:p>
    <w:p w:rsidR="005E5509" w:rsidRDefault="005E5509" w:rsidP="005E5509">
      <w:r>
        <w:rPr>
          <w:noProof/>
        </w:rPr>
        <w:drawing>
          <wp:inline distT="0" distB="0" distL="0" distR="0">
            <wp:extent cx="5286375" cy="3590925"/>
            <wp:effectExtent l="0" t="0" r="9525" b="9525"/>
            <wp:docPr id="5" name="图片 5" descr="AUXJ}QXGER6H@PJEHN1(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XJ}QXGER6H@PJEHN1(DE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6375" cy="3590925"/>
                    </a:xfrm>
                    <a:prstGeom prst="rect">
                      <a:avLst/>
                    </a:prstGeom>
                    <a:noFill/>
                    <a:ln>
                      <a:noFill/>
                    </a:ln>
                  </pic:spPr>
                </pic:pic>
              </a:graphicData>
            </a:graphic>
          </wp:inline>
        </w:drawing>
      </w:r>
    </w:p>
    <w:p w:rsidR="005E5509" w:rsidRDefault="005E5509" w:rsidP="005E5509">
      <w:pPr>
        <w:adjustRightInd w:val="0"/>
        <w:spacing w:line="360" w:lineRule="auto"/>
        <w:ind w:firstLineChars="200" w:firstLine="480"/>
        <w:rPr>
          <w:color w:val="000000"/>
          <w:sz w:val="24"/>
        </w:rPr>
      </w:pPr>
      <w:r w:rsidRPr="002F7417">
        <w:rPr>
          <w:rFonts w:hint="eastAsia"/>
          <w:color w:val="000000"/>
          <w:sz w:val="24"/>
        </w:rPr>
        <w:t>各个应用服务器以集群模式部署，横向扩展容易</w:t>
      </w:r>
      <w:r>
        <w:rPr>
          <w:rFonts w:hint="eastAsia"/>
          <w:color w:val="000000"/>
          <w:sz w:val="24"/>
        </w:rPr>
        <w:t>。</w:t>
      </w:r>
    </w:p>
    <w:p w:rsidR="005E5509" w:rsidRPr="00567478" w:rsidRDefault="005E5509" w:rsidP="005E5509"/>
    <w:p w:rsidR="005E5509" w:rsidRDefault="005E5509" w:rsidP="005E5509">
      <w:pPr>
        <w:pStyle w:val="2"/>
        <w:ind w:left="828" w:hanging="828"/>
      </w:pPr>
      <w:bookmarkStart w:id="7" w:name="_Toc399860796"/>
      <w:r>
        <w:rPr>
          <w:rFonts w:hint="eastAsia"/>
        </w:rPr>
        <w:t>系统设计原则</w:t>
      </w:r>
      <w:bookmarkEnd w:id="7"/>
    </w:p>
    <w:p w:rsidR="005E5509" w:rsidRPr="00AC402C" w:rsidRDefault="005E5509" w:rsidP="005E5509">
      <w:pPr>
        <w:pStyle w:val="3"/>
        <w:ind w:left="964" w:hanging="964"/>
      </w:pPr>
      <w:bookmarkStart w:id="8" w:name="_Toc157943981"/>
      <w:bookmarkStart w:id="9" w:name="_Toc160805671"/>
      <w:bookmarkStart w:id="10" w:name="_Toc387242039"/>
      <w:bookmarkStart w:id="11" w:name="_Toc399860798"/>
      <w:r w:rsidRPr="00AC402C">
        <w:rPr>
          <w:rFonts w:hint="eastAsia"/>
        </w:rPr>
        <w:t>稳定可靠</w:t>
      </w:r>
      <w:bookmarkEnd w:id="8"/>
      <w:bookmarkEnd w:id="9"/>
      <w:bookmarkEnd w:id="10"/>
      <w:bookmarkEnd w:id="11"/>
    </w:p>
    <w:p w:rsidR="005E5509" w:rsidRPr="004E5F23" w:rsidRDefault="005E5509" w:rsidP="005E5509">
      <w:pPr>
        <w:pStyle w:val="a6"/>
        <w:ind w:firstLineChars="175"/>
        <w:rPr>
          <w:rFonts w:asciiTheme="minorEastAsia" w:hAnsiTheme="minorEastAsia" w:cs="宋体"/>
          <w:kern w:val="0"/>
          <w:szCs w:val="24"/>
        </w:rPr>
      </w:pPr>
      <w:r w:rsidRPr="00A95773">
        <w:rPr>
          <w:rFonts w:ascii="宋体" w:hAnsi="宋体" w:hint="eastAsia"/>
        </w:rPr>
        <w:t>同花顺开发全面采用微软软件流程管理，在设计时按照9999标准进行，即99.99%</w:t>
      </w:r>
      <w:r w:rsidRPr="003D5518">
        <w:rPr>
          <w:rFonts w:asciiTheme="minorEastAsia" w:hAnsiTheme="minorEastAsia" w:cs="宋体" w:hint="eastAsia"/>
          <w:kern w:val="0"/>
          <w:szCs w:val="24"/>
        </w:rPr>
        <w:t>（每周故障时间不长于2.4分钟）</w:t>
      </w:r>
      <w:r w:rsidRPr="00A95773">
        <w:rPr>
          <w:rFonts w:ascii="宋体" w:hAnsi="宋体" w:hint="eastAsia"/>
        </w:rPr>
        <w:t>正常运行时间。根据实际运行统计情况，同花顺达到了99.</w:t>
      </w:r>
      <w:r>
        <w:rPr>
          <w:rFonts w:ascii="宋体" w:hAnsi="宋体" w:hint="eastAsia"/>
        </w:rPr>
        <w:t>85</w:t>
      </w:r>
      <w:r w:rsidRPr="00A95773">
        <w:rPr>
          <w:rFonts w:ascii="宋体" w:hAnsi="宋体" w:hint="eastAsia"/>
        </w:rPr>
        <w:t>%正常运行时间</w:t>
      </w:r>
      <w:r w:rsidRPr="003D5518">
        <w:rPr>
          <w:rFonts w:asciiTheme="minorEastAsia" w:hAnsiTheme="minorEastAsia" w:cs="宋体" w:hint="eastAsia"/>
          <w:kern w:val="0"/>
          <w:szCs w:val="24"/>
        </w:rPr>
        <w:t>（每周故障时间不长于12分钟）</w:t>
      </w:r>
      <w:r w:rsidRPr="00A95773">
        <w:rPr>
          <w:rFonts w:ascii="宋体" w:hAnsi="宋体" w:hint="eastAsia"/>
        </w:rPr>
        <w:t>，而且不存在开市时间停机维修的情况。</w:t>
      </w:r>
      <w:r w:rsidRPr="003D5518">
        <w:rPr>
          <w:rFonts w:asciiTheme="minorEastAsia" w:hAnsiTheme="minorEastAsia" w:cs="宋体" w:hint="eastAsia"/>
          <w:kern w:val="0"/>
          <w:szCs w:val="24"/>
        </w:rPr>
        <w:t>99%的系统问题能自动修复，人工修复故障的时间不长于10分钟。</w:t>
      </w:r>
      <w:r w:rsidRPr="004E5F23">
        <w:rPr>
          <w:rFonts w:ascii="宋体" w:hAnsi="宋体" w:hint="eastAsia"/>
        </w:rPr>
        <w:t>同花顺系统建立了完善的机制，通过以下措施，完全消除单点故障的隐患：</w:t>
      </w:r>
    </w:p>
    <w:p w:rsidR="005E5509" w:rsidRPr="00A95773" w:rsidRDefault="005E5509" w:rsidP="005E5509">
      <w:pPr>
        <w:numPr>
          <w:ilvl w:val="0"/>
          <w:numId w:val="3"/>
        </w:numPr>
        <w:tabs>
          <w:tab w:val="clear" w:pos="420"/>
          <w:tab w:val="num" w:pos="0"/>
        </w:tabs>
        <w:spacing w:line="360" w:lineRule="auto"/>
        <w:ind w:left="0" w:firstLine="0"/>
        <w:rPr>
          <w:rFonts w:ascii="宋体" w:hAnsi="宋体"/>
          <w:sz w:val="24"/>
        </w:rPr>
      </w:pPr>
      <w:r w:rsidRPr="00A95773">
        <w:rPr>
          <w:rFonts w:ascii="宋体" w:hAnsi="宋体" w:hint="eastAsia"/>
          <w:b/>
          <w:sz w:val="24"/>
        </w:rPr>
        <w:t>基于核新均衡负载的线性扩充机制。</w:t>
      </w:r>
      <w:r w:rsidRPr="00A95773">
        <w:rPr>
          <w:rFonts w:ascii="宋体" w:hAnsi="宋体" w:hint="eastAsia"/>
          <w:sz w:val="24"/>
        </w:rPr>
        <w:t>随时增加服务器即可增大系统并发容量，多台服务器互为热备，任何一台出现问题都不会影响交易。</w:t>
      </w:r>
    </w:p>
    <w:p w:rsidR="005E5509" w:rsidRPr="004E5F23" w:rsidRDefault="005E5509" w:rsidP="005E5509">
      <w:pPr>
        <w:numPr>
          <w:ilvl w:val="0"/>
          <w:numId w:val="3"/>
        </w:numPr>
        <w:tabs>
          <w:tab w:val="clear" w:pos="420"/>
          <w:tab w:val="num" w:pos="0"/>
        </w:tabs>
        <w:spacing w:line="360" w:lineRule="auto"/>
        <w:ind w:left="0" w:firstLine="0"/>
        <w:rPr>
          <w:rFonts w:ascii="宋体" w:hAnsi="宋体"/>
          <w:sz w:val="24"/>
        </w:rPr>
      </w:pPr>
      <w:r w:rsidRPr="00A95773">
        <w:rPr>
          <w:rFonts w:ascii="宋体" w:hAnsi="宋体" w:hint="eastAsia"/>
          <w:b/>
          <w:sz w:val="24"/>
        </w:rPr>
        <w:t>系统守护进程。</w:t>
      </w:r>
      <w:r w:rsidRPr="00A95773">
        <w:rPr>
          <w:rFonts w:ascii="宋体" w:hAnsi="宋体" w:hint="eastAsia"/>
          <w:sz w:val="24"/>
        </w:rPr>
        <w:t>服务器上的守护进程，随时监控委托主站的运行情况，一旦主站的不响应等异常状况的发生，守护进程自动重启主站。</w:t>
      </w:r>
      <w:r w:rsidRPr="004E5F23">
        <w:rPr>
          <w:rFonts w:ascii="宋体" w:hAnsi="宋体" w:hint="eastAsia"/>
          <w:sz w:val="24"/>
        </w:rPr>
        <w:t>当相关数据源发生故障造成数据暂时未能提供时，系统相关程序能够过后重新检查和自动恢复，也提供人工重新采集或重新计算的功能。</w:t>
      </w:r>
    </w:p>
    <w:p w:rsidR="005E5509" w:rsidRPr="00AC402C" w:rsidRDefault="005E5509" w:rsidP="005E5509">
      <w:pPr>
        <w:pStyle w:val="3"/>
        <w:ind w:left="964" w:hanging="964"/>
      </w:pPr>
      <w:bookmarkStart w:id="12" w:name="_Toc157943982"/>
      <w:bookmarkStart w:id="13" w:name="_Toc160805672"/>
      <w:bookmarkStart w:id="14" w:name="_Toc387242040"/>
      <w:bookmarkStart w:id="15" w:name="_Toc399860799"/>
      <w:r w:rsidRPr="00AC402C">
        <w:rPr>
          <w:rFonts w:hint="eastAsia"/>
        </w:rPr>
        <w:t>海量并发</w:t>
      </w:r>
      <w:bookmarkEnd w:id="12"/>
      <w:bookmarkEnd w:id="13"/>
      <w:bookmarkEnd w:id="14"/>
      <w:bookmarkEnd w:id="15"/>
    </w:p>
    <w:p w:rsidR="005E5509" w:rsidRPr="00475391" w:rsidRDefault="005E5509" w:rsidP="005E5509">
      <w:pPr>
        <w:spacing w:line="360" w:lineRule="auto"/>
        <w:ind w:firstLine="420"/>
        <w:rPr>
          <w:sz w:val="24"/>
        </w:rPr>
      </w:pPr>
      <w:r w:rsidRPr="00475391">
        <w:rPr>
          <w:rFonts w:hint="eastAsia"/>
          <w:sz w:val="24"/>
        </w:rPr>
        <w:t>系统通过线程池和多连接充分发挥多</w:t>
      </w:r>
      <w:r w:rsidRPr="00475391">
        <w:rPr>
          <w:rFonts w:hint="eastAsia"/>
          <w:sz w:val="24"/>
        </w:rPr>
        <w:t>CPU</w:t>
      </w:r>
      <w:r w:rsidRPr="00475391">
        <w:rPr>
          <w:rFonts w:hint="eastAsia"/>
          <w:sz w:val="24"/>
        </w:rPr>
        <w:t>服务器的处理能力，同花顺委托系统在目前主流配置服务器服务器上</w:t>
      </w:r>
      <w:r w:rsidRPr="00475391">
        <w:rPr>
          <w:rFonts w:hint="eastAsia"/>
          <w:b/>
          <w:sz w:val="24"/>
        </w:rPr>
        <w:t>并发在</w:t>
      </w:r>
      <w:r>
        <w:rPr>
          <w:rFonts w:hint="eastAsia"/>
          <w:b/>
          <w:sz w:val="24"/>
        </w:rPr>
        <w:t>50</w:t>
      </w:r>
      <w:r w:rsidRPr="00475391">
        <w:rPr>
          <w:rFonts w:hint="eastAsia"/>
          <w:b/>
          <w:sz w:val="24"/>
        </w:rPr>
        <w:t>00</w:t>
      </w:r>
      <w:r w:rsidRPr="00475391">
        <w:rPr>
          <w:rFonts w:hint="eastAsia"/>
          <w:b/>
          <w:sz w:val="24"/>
        </w:rPr>
        <w:t>以上，</w:t>
      </w:r>
      <w:r w:rsidR="003537E6">
        <w:rPr>
          <w:rFonts w:hint="eastAsia"/>
          <w:b/>
          <w:sz w:val="24"/>
        </w:rPr>
        <w:t>行情</w:t>
      </w:r>
      <w:r w:rsidR="003537E6">
        <w:rPr>
          <w:b/>
          <w:sz w:val="24"/>
        </w:rPr>
        <w:t>服务器</w:t>
      </w:r>
      <w:r w:rsidR="003537E6">
        <w:rPr>
          <w:rFonts w:hint="eastAsia"/>
          <w:b/>
          <w:sz w:val="24"/>
        </w:rPr>
        <w:t>10000</w:t>
      </w:r>
      <w:r w:rsidR="003537E6">
        <w:rPr>
          <w:rFonts w:hint="eastAsia"/>
          <w:b/>
          <w:sz w:val="24"/>
        </w:rPr>
        <w:t>以上</w:t>
      </w:r>
      <w:r w:rsidR="003537E6">
        <w:rPr>
          <w:b/>
          <w:sz w:val="24"/>
        </w:rPr>
        <w:t>并发，</w:t>
      </w:r>
      <w:r w:rsidRPr="00475391">
        <w:rPr>
          <w:rFonts w:hint="eastAsia"/>
          <w:b/>
          <w:sz w:val="24"/>
        </w:rPr>
        <w:t>系统的每秒处理笔数峰值达到了</w:t>
      </w:r>
      <w:r w:rsidRPr="00475391">
        <w:rPr>
          <w:rFonts w:hint="eastAsia"/>
          <w:b/>
          <w:sz w:val="24"/>
        </w:rPr>
        <w:t>260</w:t>
      </w:r>
      <w:r w:rsidRPr="00475391">
        <w:rPr>
          <w:rFonts w:hint="eastAsia"/>
          <w:b/>
          <w:sz w:val="24"/>
        </w:rPr>
        <w:t>笔。</w:t>
      </w:r>
    </w:p>
    <w:p w:rsidR="005E5509" w:rsidRPr="00283177" w:rsidRDefault="005E5509" w:rsidP="005E5509">
      <w:pPr>
        <w:pStyle w:val="3"/>
        <w:ind w:left="964" w:hanging="964"/>
      </w:pPr>
      <w:bookmarkStart w:id="16" w:name="_Toc157943983"/>
      <w:bookmarkStart w:id="17" w:name="_Toc160805673"/>
      <w:bookmarkStart w:id="18" w:name="_Toc387242041"/>
      <w:bookmarkStart w:id="19" w:name="_Toc399860800"/>
      <w:r w:rsidRPr="00283177">
        <w:rPr>
          <w:rFonts w:hint="eastAsia"/>
        </w:rPr>
        <w:t>安全可信</w:t>
      </w:r>
      <w:bookmarkEnd w:id="16"/>
      <w:bookmarkEnd w:id="17"/>
      <w:bookmarkEnd w:id="18"/>
      <w:bookmarkEnd w:id="19"/>
    </w:p>
    <w:p w:rsidR="005E5509" w:rsidRPr="00A95773" w:rsidRDefault="005E5509" w:rsidP="005E5509">
      <w:pPr>
        <w:spacing w:line="360" w:lineRule="auto"/>
        <w:rPr>
          <w:rFonts w:ascii="宋体" w:hAnsi="宋体"/>
          <w:sz w:val="24"/>
        </w:rPr>
      </w:pPr>
      <w:r>
        <w:rPr>
          <w:rFonts w:hint="eastAsia"/>
        </w:rPr>
        <w:tab/>
      </w:r>
      <w:r w:rsidRPr="00A95773">
        <w:rPr>
          <w:rFonts w:ascii="宋体" w:hAnsi="宋体" w:hint="eastAsia"/>
          <w:sz w:val="24"/>
        </w:rPr>
        <w:t>同花顺系统采用证书＋SSL的方式的解决方案，反病毒，反木马。系统通过以下安全措施，让用户即时是在不安全的环境下也可以安全的完成交易：</w:t>
      </w:r>
    </w:p>
    <w:p w:rsidR="005E5509" w:rsidRPr="00A95773" w:rsidRDefault="005E5509" w:rsidP="005E5509">
      <w:pPr>
        <w:numPr>
          <w:ilvl w:val="0"/>
          <w:numId w:val="4"/>
        </w:numPr>
        <w:spacing w:line="360" w:lineRule="auto"/>
        <w:rPr>
          <w:rFonts w:ascii="宋体" w:hAnsi="宋体"/>
          <w:sz w:val="24"/>
        </w:rPr>
      </w:pPr>
      <w:r w:rsidRPr="00A95773">
        <w:rPr>
          <w:rFonts w:ascii="宋体" w:hAnsi="宋体" w:hint="eastAsia"/>
          <w:b/>
          <w:sz w:val="24"/>
        </w:rPr>
        <w:t>主站端增加对密码攻击的防范，</w:t>
      </w:r>
      <w:r w:rsidRPr="00A95773">
        <w:rPr>
          <w:rFonts w:ascii="宋体" w:hAnsi="宋体" w:hint="eastAsia"/>
          <w:sz w:val="24"/>
        </w:rPr>
        <w:t>针对密码攻击可以通过不同策略对IP监控锁定。</w:t>
      </w:r>
    </w:p>
    <w:p w:rsidR="005E5509" w:rsidRPr="00A95773" w:rsidRDefault="005E5509" w:rsidP="005E5509">
      <w:pPr>
        <w:numPr>
          <w:ilvl w:val="0"/>
          <w:numId w:val="4"/>
        </w:numPr>
        <w:spacing w:line="360" w:lineRule="auto"/>
        <w:rPr>
          <w:rFonts w:ascii="宋体" w:hAnsi="宋体"/>
          <w:sz w:val="24"/>
        </w:rPr>
      </w:pPr>
      <w:r w:rsidRPr="00A95773">
        <w:rPr>
          <w:rFonts w:ascii="宋体" w:hAnsi="宋体" w:hint="eastAsia"/>
          <w:b/>
          <w:sz w:val="24"/>
        </w:rPr>
        <w:t>系统采用先进的日志安全审计和动态监控功能，</w:t>
      </w:r>
      <w:r w:rsidRPr="00A95773">
        <w:rPr>
          <w:rFonts w:ascii="宋体" w:hAnsi="宋体" w:hint="eastAsia"/>
          <w:sz w:val="24"/>
        </w:rPr>
        <w:t>具有强大的实时防范风险能力。</w:t>
      </w:r>
    </w:p>
    <w:p w:rsidR="005E5509" w:rsidRPr="00A95773" w:rsidRDefault="005E5509" w:rsidP="005E5509">
      <w:pPr>
        <w:numPr>
          <w:ilvl w:val="0"/>
          <w:numId w:val="4"/>
        </w:numPr>
        <w:spacing w:line="360" w:lineRule="auto"/>
        <w:rPr>
          <w:rFonts w:ascii="宋体" w:hAnsi="宋体"/>
          <w:sz w:val="24"/>
        </w:rPr>
      </w:pPr>
      <w:r w:rsidRPr="00A95773">
        <w:rPr>
          <w:rFonts w:ascii="宋体" w:hAnsi="宋体" w:hint="eastAsia"/>
          <w:b/>
          <w:sz w:val="24"/>
        </w:rPr>
        <w:lastRenderedPageBreak/>
        <w:t>客户端针对黑客常用的系统钩子进行了程序上的修改，</w:t>
      </w:r>
      <w:r w:rsidRPr="00A95773">
        <w:rPr>
          <w:rFonts w:ascii="宋体" w:hAnsi="宋体" w:hint="eastAsia"/>
          <w:sz w:val="24"/>
        </w:rPr>
        <w:t>可以有效的防止信息被截获。</w:t>
      </w:r>
    </w:p>
    <w:p w:rsidR="005E5509" w:rsidRDefault="005E5509" w:rsidP="005E5509">
      <w:pPr>
        <w:numPr>
          <w:ilvl w:val="0"/>
          <w:numId w:val="4"/>
        </w:numPr>
        <w:spacing w:line="360" w:lineRule="auto"/>
        <w:rPr>
          <w:rFonts w:ascii="宋体" w:hAnsi="宋体"/>
          <w:sz w:val="24"/>
        </w:rPr>
      </w:pPr>
      <w:r w:rsidRPr="00A95773">
        <w:rPr>
          <w:rFonts w:ascii="宋体" w:hAnsi="宋体" w:hint="eastAsia"/>
          <w:b/>
          <w:sz w:val="24"/>
        </w:rPr>
        <w:t>登陆时提供实时扫描功能，</w:t>
      </w:r>
      <w:r w:rsidRPr="00A95773">
        <w:rPr>
          <w:rFonts w:ascii="宋体" w:hAnsi="宋体" w:hint="eastAsia"/>
          <w:sz w:val="24"/>
        </w:rPr>
        <w:t>对用户操作环境进行安全检测，大大增强了客户系统的安全保障。</w:t>
      </w:r>
    </w:p>
    <w:p w:rsidR="003537E6" w:rsidRPr="003537E6" w:rsidRDefault="003537E6" w:rsidP="003537E6">
      <w:pPr>
        <w:numPr>
          <w:ilvl w:val="0"/>
          <w:numId w:val="4"/>
        </w:numPr>
        <w:spacing w:line="360" w:lineRule="auto"/>
        <w:rPr>
          <w:rFonts w:asciiTheme="minorEastAsia" w:eastAsiaTheme="minorEastAsia" w:hAnsiTheme="minorEastAsia"/>
          <w:sz w:val="24"/>
          <w:szCs w:val="28"/>
        </w:rPr>
      </w:pPr>
      <w:r w:rsidRPr="003537E6">
        <w:rPr>
          <w:rFonts w:asciiTheme="minorEastAsia" w:eastAsiaTheme="minorEastAsia" w:hAnsiTheme="minorEastAsia" w:hint="eastAsia"/>
          <w:sz w:val="24"/>
          <w:szCs w:val="28"/>
        </w:rPr>
        <w:t>用户的敏感信息不得落地保存。</w:t>
      </w:r>
    </w:p>
    <w:p w:rsidR="003537E6" w:rsidRPr="003537E6" w:rsidRDefault="003537E6" w:rsidP="003537E6">
      <w:pPr>
        <w:numPr>
          <w:ilvl w:val="0"/>
          <w:numId w:val="4"/>
        </w:numPr>
        <w:spacing w:line="360" w:lineRule="auto"/>
        <w:rPr>
          <w:rFonts w:asciiTheme="minorEastAsia" w:eastAsiaTheme="minorEastAsia" w:hAnsiTheme="minorEastAsia"/>
          <w:sz w:val="24"/>
          <w:szCs w:val="28"/>
        </w:rPr>
      </w:pPr>
      <w:r w:rsidRPr="003537E6">
        <w:rPr>
          <w:rFonts w:asciiTheme="minorEastAsia" w:eastAsiaTheme="minorEastAsia" w:hAnsiTheme="minorEastAsia" w:hint="eastAsia"/>
          <w:sz w:val="24"/>
          <w:szCs w:val="28"/>
        </w:rPr>
        <w:t>要求对代码进行混淆、防篡改处理</w:t>
      </w:r>
      <w:r>
        <w:rPr>
          <w:rFonts w:asciiTheme="minorEastAsia" w:eastAsiaTheme="minorEastAsia" w:hAnsiTheme="minorEastAsia" w:hint="eastAsia"/>
          <w:sz w:val="24"/>
          <w:szCs w:val="28"/>
        </w:rPr>
        <w:t>。</w:t>
      </w:r>
    </w:p>
    <w:p w:rsidR="003537E6" w:rsidRPr="003537E6" w:rsidRDefault="003537E6" w:rsidP="003537E6">
      <w:pPr>
        <w:numPr>
          <w:ilvl w:val="0"/>
          <w:numId w:val="4"/>
        </w:numPr>
        <w:spacing w:line="360" w:lineRule="auto"/>
        <w:rPr>
          <w:rFonts w:asciiTheme="minorEastAsia" w:eastAsiaTheme="minorEastAsia" w:hAnsiTheme="minorEastAsia"/>
          <w:sz w:val="24"/>
          <w:szCs w:val="28"/>
        </w:rPr>
      </w:pPr>
      <w:r w:rsidRPr="003537E6">
        <w:rPr>
          <w:rFonts w:asciiTheme="minorEastAsia" w:eastAsiaTheme="minorEastAsia" w:hAnsiTheme="minorEastAsia" w:hint="eastAsia"/>
          <w:sz w:val="24"/>
          <w:szCs w:val="28"/>
        </w:rPr>
        <w:t>交易账户、密码在输入、传输以及临时保存需要保障安全。</w:t>
      </w:r>
    </w:p>
    <w:p w:rsidR="003537E6" w:rsidRPr="003537E6" w:rsidRDefault="003537E6" w:rsidP="003537E6">
      <w:pPr>
        <w:numPr>
          <w:ilvl w:val="0"/>
          <w:numId w:val="4"/>
        </w:numPr>
        <w:spacing w:line="360" w:lineRule="auto"/>
        <w:rPr>
          <w:rFonts w:asciiTheme="minorEastAsia" w:eastAsiaTheme="minorEastAsia" w:hAnsiTheme="minorEastAsia"/>
          <w:sz w:val="24"/>
          <w:szCs w:val="28"/>
        </w:rPr>
      </w:pPr>
      <w:r w:rsidRPr="003537E6">
        <w:rPr>
          <w:rFonts w:asciiTheme="minorEastAsia" w:eastAsiaTheme="minorEastAsia" w:hAnsiTheme="minorEastAsia" w:hint="eastAsia"/>
          <w:sz w:val="24"/>
          <w:szCs w:val="28"/>
        </w:rPr>
        <w:t>模块间通讯需要安全可靠，可抵抗重放攻击，防止重要数据被篡改等。</w:t>
      </w:r>
    </w:p>
    <w:p w:rsidR="003537E6" w:rsidRPr="003537E6" w:rsidRDefault="003537E6" w:rsidP="002F5498">
      <w:pPr>
        <w:numPr>
          <w:ilvl w:val="0"/>
          <w:numId w:val="4"/>
        </w:numPr>
        <w:spacing w:line="360" w:lineRule="auto"/>
        <w:rPr>
          <w:rFonts w:asciiTheme="minorEastAsia" w:eastAsiaTheme="minorEastAsia" w:hAnsiTheme="minorEastAsia"/>
          <w:sz w:val="22"/>
        </w:rPr>
      </w:pPr>
      <w:r w:rsidRPr="003537E6">
        <w:rPr>
          <w:rFonts w:asciiTheme="minorEastAsia" w:eastAsiaTheme="minorEastAsia" w:hAnsiTheme="minorEastAsia" w:hint="eastAsia"/>
          <w:sz w:val="24"/>
          <w:szCs w:val="28"/>
        </w:rPr>
        <w:t>系统可抵抗DDOS攻击、SQL注入攻击等常见的针对网页服务器的攻击类型。</w:t>
      </w:r>
    </w:p>
    <w:p w:rsidR="005E5509" w:rsidRPr="00283177" w:rsidRDefault="005E5509" w:rsidP="005E5509">
      <w:pPr>
        <w:pStyle w:val="3"/>
        <w:ind w:left="964" w:hanging="964"/>
      </w:pPr>
      <w:bookmarkStart w:id="20" w:name="_Toc157943984"/>
      <w:bookmarkStart w:id="21" w:name="_Toc160805674"/>
      <w:bookmarkStart w:id="22" w:name="_Toc387242042"/>
      <w:bookmarkStart w:id="23" w:name="_Toc399860801"/>
      <w:r w:rsidRPr="00283177">
        <w:rPr>
          <w:rFonts w:hint="eastAsia"/>
        </w:rPr>
        <w:t>易维护易管理</w:t>
      </w:r>
      <w:bookmarkEnd w:id="20"/>
      <w:bookmarkEnd w:id="21"/>
      <w:bookmarkEnd w:id="22"/>
      <w:bookmarkEnd w:id="23"/>
    </w:p>
    <w:p w:rsidR="005E5509" w:rsidRPr="00475391" w:rsidRDefault="005E5509" w:rsidP="005E5509">
      <w:pPr>
        <w:spacing w:line="360" w:lineRule="auto"/>
        <w:rPr>
          <w:sz w:val="24"/>
        </w:rPr>
      </w:pPr>
      <w:r w:rsidRPr="00475391">
        <w:rPr>
          <w:rFonts w:hint="eastAsia"/>
          <w:sz w:val="24"/>
        </w:rPr>
        <w:tab/>
      </w:r>
      <w:r w:rsidRPr="00475391">
        <w:rPr>
          <w:rFonts w:hint="eastAsia"/>
          <w:sz w:val="24"/>
        </w:rPr>
        <w:t>系统实现总部集中的管理和监控</w:t>
      </w:r>
    </w:p>
    <w:p w:rsidR="005E5509" w:rsidRPr="00475391" w:rsidRDefault="005E5509" w:rsidP="005E5509">
      <w:pPr>
        <w:numPr>
          <w:ilvl w:val="0"/>
          <w:numId w:val="6"/>
        </w:numPr>
        <w:spacing w:line="360" w:lineRule="auto"/>
        <w:rPr>
          <w:sz w:val="24"/>
        </w:rPr>
      </w:pPr>
      <w:r w:rsidRPr="00475391">
        <w:rPr>
          <w:rFonts w:hint="eastAsia"/>
          <w:sz w:val="24"/>
        </w:rPr>
        <w:t>监控所有服务器的运行状态和应用程序的运行状态</w:t>
      </w:r>
    </w:p>
    <w:p w:rsidR="005E5509" w:rsidRPr="00475391" w:rsidRDefault="005E5509" w:rsidP="005E5509">
      <w:pPr>
        <w:numPr>
          <w:ilvl w:val="0"/>
          <w:numId w:val="6"/>
        </w:numPr>
        <w:spacing w:line="360" w:lineRule="auto"/>
        <w:rPr>
          <w:sz w:val="24"/>
        </w:rPr>
      </w:pPr>
      <w:r w:rsidRPr="00475391">
        <w:rPr>
          <w:rFonts w:hint="eastAsia"/>
          <w:sz w:val="24"/>
        </w:rPr>
        <w:t>安全的远程管理功能，支持远程配置，升级和重启</w:t>
      </w:r>
    </w:p>
    <w:p w:rsidR="005E5509" w:rsidRPr="00283177" w:rsidRDefault="005E5509" w:rsidP="005E5509">
      <w:pPr>
        <w:pStyle w:val="3"/>
        <w:ind w:left="964" w:hanging="964"/>
      </w:pPr>
      <w:bookmarkStart w:id="24" w:name="_Toc157943985"/>
      <w:bookmarkStart w:id="25" w:name="_Toc160805675"/>
      <w:bookmarkStart w:id="26" w:name="_Toc387242043"/>
      <w:bookmarkStart w:id="27" w:name="_Toc399860802"/>
      <w:r w:rsidRPr="00283177">
        <w:rPr>
          <w:rFonts w:hint="eastAsia"/>
        </w:rPr>
        <w:t>易扩展</w:t>
      </w:r>
      <w:bookmarkEnd w:id="24"/>
      <w:bookmarkEnd w:id="25"/>
      <w:bookmarkEnd w:id="26"/>
      <w:bookmarkEnd w:id="27"/>
    </w:p>
    <w:p w:rsidR="005E5509" w:rsidRPr="00475391" w:rsidRDefault="005E5509" w:rsidP="005E5509">
      <w:pPr>
        <w:spacing w:line="360" w:lineRule="auto"/>
        <w:rPr>
          <w:sz w:val="24"/>
        </w:rPr>
      </w:pPr>
      <w:r>
        <w:rPr>
          <w:rFonts w:hint="eastAsia"/>
        </w:rPr>
        <w:tab/>
      </w:r>
      <w:r w:rsidRPr="00475391">
        <w:rPr>
          <w:rFonts w:hint="eastAsia"/>
          <w:sz w:val="24"/>
        </w:rPr>
        <w:t>系统在架构上和功能上均具有很强的易扩展性。</w:t>
      </w:r>
    </w:p>
    <w:p w:rsidR="005E5509" w:rsidRPr="003D5518" w:rsidRDefault="005E5509" w:rsidP="005E5509">
      <w:pPr>
        <w:pStyle w:val="a6"/>
        <w:numPr>
          <w:ilvl w:val="0"/>
          <w:numId w:val="7"/>
        </w:numPr>
        <w:ind w:left="0" w:firstLineChars="0" w:firstLine="0"/>
        <w:rPr>
          <w:rFonts w:asciiTheme="minorEastAsia" w:hAnsiTheme="minorEastAsia" w:cs="宋体"/>
          <w:kern w:val="0"/>
          <w:szCs w:val="24"/>
        </w:rPr>
      </w:pPr>
      <w:r w:rsidRPr="00475391">
        <w:rPr>
          <w:rFonts w:hint="eastAsia"/>
          <w:b/>
        </w:rPr>
        <w:t>支持二次开发，支持创新业务扩展。</w:t>
      </w:r>
      <w:r w:rsidRPr="00475391">
        <w:rPr>
          <w:rFonts w:hint="eastAsia"/>
        </w:rPr>
        <w:t>系统通过脚本实现业务扩展，系统需要扩充新业务时，只需要修改脚本程序就可以完成，不需要对原有程序做任何改动</w:t>
      </w:r>
      <w:r>
        <w:rPr>
          <w:rFonts w:hint="eastAsia"/>
        </w:rPr>
        <w:t>，</w:t>
      </w:r>
      <w:r w:rsidRPr="003D5518">
        <w:rPr>
          <w:rFonts w:asciiTheme="minorEastAsia" w:hAnsiTheme="minorEastAsia" w:cs="宋体"/>
          <w:kern w:val="0"/>
          <w:szCs w:val="24"/>
        </w:rPr>
        <w:t>允许券商技术人员经过培训后，简便快捷地实现相关功能的开发。</w:t>
      </w:r>
    </w:p>
    <w:p w:rsidR="005E5509" w:rsidRDefault="005E5509" w:rsidP="005E5509">
      <w:pPr>
        <w:numPr>
          <w:ilvl w:val="0"/>
          <w:numId w:val="5"/>
        </w:numPr>
        <w:tabs>
          <w:tab w:val="clear" w:pos="420"/>
          <w:tab w:val="num" w:pos="0"/>
        </w:tabs>
        <w:spacing w:line="360" w:lineRule="auto"/>
        <w:ind w:left="0" w:firstLine="0"/>
        <w:rPr>
          <w:sz w:val="24"/>
        </w:rPr>
      </w:pPr>
      <w:r w:rsidRPr="00475391">
        <w:rPr>
          <w:rFonts w:hint="eastAsia"/>
          <w:b/>
          <w:sz w:val="24"/>
        </w:rPr>
        <w:t>支持线性扩充。</w:t>
      </w:r>
      <w:r w:rsidRPr="00475391">
        <w:rPr>
          <w:rFonts w:hint="eastAsia"/>
          <w:sz w:val="24"/>
        </w:rPr>
        <w:t>由于系统采用基于均衡负载的服务器群，在系统面临大并发考验的时候，只要在均衡负载上接入新的委托服务器，系统就将会把访问自动均衡的分配到新的服务器上，从而实现系统容量扩充。</w:t>
      </w:r>
    </w:p>
    <w:p w:rsidR="005E5509" w:rsidRPr="004E5F23" w:rsidRDefault="005E5509" w:rsidP="005E5509">
      <w:pPr>
        <w:numPr>
          <w:ilvl w:val="0"/>
          <w:numId w:val="5"/>
        </w:numPr>
        <w:tabs>
          <w:tab w:val="clear" w:pos="420"/>
          <w:tab w:val="num" w:pos="0"/>
        </w:tabs>
        <w:spacing w:line="360" w:lineRule="auto"/>
        <w:ind w:left="0" w:firstLine="0"/>
        <w:rPr>
          <w:sz w:val="24"/>
        </w:rPr>
      </w:pPr>
      <w:r w:rsidRPr="004E5F23">
        <w:rPr>
          <w:rFonts w:hint="eastAsia"/>
          <w:b/>
          <w:sz w:val="24"/>
        </w:rPr>
        <w:t>支持多市场、多业务功能性扩展。</w:t>
      </w:r>
      <w:r w:rsidRPr="004E5F23">
        <w:rPr>
          <w:rFonts w:hint="eastAsia"/>
          <w:sz w:val="24"/>
        </w:rPr>
        <w:t>同花顺多市场的行情和交易，除去现有的港股、期货、外汇，现在正在接入美股等市场的信息。</w:t>
      </w:r>
    </w:p>
    <w:p w:rsidR="005E5509" w:rsidRDefault="005E5509" w:rsidP="005E5509">
      <w:pPr>
        <w:pStyle w:val="a6"/>
        <w:numPr>
          <w:ilvl w:val="0"/>
          <w:numId w:val="7"/>
        </w:numPr>
        <w:ind w:left="0" w:firstLineChars="0" w:firstLine="0"/>
        <w:rPr>
          <w:rFonts w:asciiTheme="minorEastAsia" w:hAnsiTheme="minorEastAsia" w:cs="宋体"/>
          <w:kern w:val="0"/>
          <w:szCs w:val="24"/>
        </w:rPr>
      </w:pPr>
      <w:r w:rsidRPr="004E5F23">
        <w:rPr>
          <w:rFonts w:asciiTheme="minorEastAsia" w:hAnsiTheme="minorEastAsia" w:cs="宋体"/>
          <w:b/>
          <w:kern w:val="0"/>
          <w:szCs w:val="24"/>
        </w:rPr>
        <w:t>数据源方面，</w:t>
      </w:r>
      <w:r w:rsidRPr="003D5518">
        <w:rPr>
          <w:rFonts w:asciiTheme="minorEastAsia" w:hAnsiTheme="minorEastAsia" w:cs="宋体"/>
          <w:kern w:val="0"/>
          <w:szCs w:val="24"/>
        </w:rPr>
        <w:t>能支持与现有应用系统或者数据仓库进行数据交互（包括同构和异构数据库，如TD、Oracle和SQL Server），通过ETL工具能方便增加新数据源。</w:t>
      </w:r>
    </w:p>
    <w:p w:rsidR="003537E6" w:rsidRDefault="003537E6" w:rsidP="003537E6">
      <w:pPr>
        <w:pStyle w:val="3"/>
        <w:ind w:left="964" w:hanging="964"/>
      </w:pPr>
      <w:r>
        <w:rPr>
          <w:rFonts w:hint="eastAsia"/>
        </w:rPr>
        <w:lastRenderedPageBreak/>
        <w:t>良好的用户体验</w:t>
      </w:r>
    </w:p>
    <w:p w:rsidR="003537E6" w:rsidRPr="003537E6" w:rsidRDefault="003537E6" w:rsidP="003537E6">
      <w:pPr>
        <w:spacing w:line="360" w:lineRule="auto"/>
        <w:jc w:val="left"/>
        <w:rPr>
          <w:rFonts w:asciiTheme="minorEastAsia" w:eastAsiaTheme="minorEastAsia" w:hAnsiTheme="minorEastAsia"/>
          <w:sz w:val="24"/>
        </w:rPr>
      </w:pPr>
      <w:r w:rsidRPr="003537E6">
        <w:rPr>
          <w:rFonts w:asciiTheme="minorEastAsia" w:eastAsiaTheme="minorEastAsia" w:hAnsiTheme="minorEastAsia" w:hint="eastAsia"/>
          <w:sz w:val="24"/>
        </w:rPr>
        <w:t>页面层次</w:t>
      </w:r>
      <w:r>
        <w:rPr>
          <w:rFonts w:asciiTheme="minorEastAsia" w:eastAsiaTheme="minorEastAsia" w:hAnsiTheme="minorEastAsia" w:hint="eastAsia"/>
          <w:sz w:val="24"/>
        </w:rPr>
        <w:t>设计</w:t>
      </w:r>
      <w:r w:rsidRPr="003537E6">
        <w:rPr>
          <w:rFonts w:asciiTheme="minorEastAsia" w:eastAsiaTheme="minorEastAsia" w:hAnsiTheme="minorEastAsia" w:hint="eastAsia"/>
          <w:sz w:val="24"/>
        </w:rPr>
        <w:t>不大于4层，即首页、二级页面、</w:t>
      </w:r>
      <w:bookmarkStart w:id="28" w:name="OLE_LINK25"/>
      <w:bookmarkStart w:id="29" w:name="OLE_LINK24"/>
      <w:r w:rsidRPr="003537E6">
        <w:rPr>
          <w:rFonts w:asciiTheme="minorEastAsia" w:eastAsiaTheme="minorEastAsia" w:hAnsiTheme="minorEastAsia" w:hint="eastAsia"/>
          <w:sz w:val="24"/>
        </w:rPr>
        <w:t>内容页面</w:t>
      </w:r>
      <w:bookmarkEnd w:id="28"/>
      <w:bookmarkEnd w:id="29"/>
      <w:r w:rsidRPr="003537E6">
        <w:rPr>
          <w:rFonts w:asciiTheme="minorEastAsia" w:eastAsiaTheme="minorEastAsia" w:hAnsiTheme="minorEastAsia" w:hint="eastAsia"/>
          <w:sz w:val="24"/>
        </w:rPr>
        <w:t>、内容页面2</w:t>
      </w:r>
      <w:r>
        <w:rPr>
          <w:rFonts w:asciiTheme="minorEastAsia" w:eastAsiaTheme="minorEastAsia" w:hAnsiTheme="minorEastAsia" w:hint="eastAsia"/>
          <w:sz w:val="24"/>
        </w:rPr>
        <w:t>。</w:t>
      </w:r>
    </w:p>
    <w:p w:rsidR="003537E6" w:rsidRPr="003537E6" w:rsidRDefault="003537E6" w:rsidP="003537E6">
      <w:pPr>
        <w:spacing w:line="360" w:lineRule="auto"/>
        <w:jc w:val="left"/>
        <w:rPr>
          <w:rFonts w:asciiTheme="minorEastAsia" w:eastAsiaTheme="minorEastAsia" w:hAnsiTheme="minorEastAsia"/>
          <w:sz w:val="24"/>
        </w:rPr>
      </w:pPr>
      <w:r w:rsidRPr="003537E6">
        <w:rPr>
          <w:rFonts w:asciiTheme="minorEastAsia" w:eastAsiaTheme="minorEastAsia" w:hAnsiTheme="minorEastAsia" w:hint="eastAsia"/>
          <w:sz w:val="24"/>
        </w:rPr>
        <w:t>页面交互操作清晰明了，必要的交互界面具有明确的指向性</w:t>
      </w:r>
      <w:r>
        <w:rPr>
          <w:rFonts w:asciiTheme="minorEastAsia" w:eastAsiaTheme="minorEastAsia" w:hAnsiTheme="minorEastAsia" w:hint="eastAsia"/>
          <w:sz w:val="24"/>
        </w:rPr>
        <w:t>。</w:t>
      </w:r>
    </w:p>
    <w:p w:rsidR="003537E6" w:rsidRPr="003D5518" w:rsidRDefault="003537E6" w:rsidP="003537E6"/>
    <w:p w:rsidR="005E5509" w:rsidRPr="005E5509" w:rsidRDefault="005E5509" w:rsidP="005E5509"/>
    <w:p w:rsidR="005E5509" w:rsidRDefault="0030063F" w:rsidP="005E5509">
      <w:pPr>
        <w:pStyle w:val="2"/>
        <w:ind w:left="828" w:hanging="828"/>
      </w:pPr>
      <w:bookmarkStart w:id="30" w:name="_Toc399860852"/>
      <w:r>
        <w:rPr>
          <w:rFonts w:hint="eastAsia"/>
        </w:rPr>
        <w:t>HTML5</w:t>
      </w:r>
      <w:r w:rsidR="002F5498">
        <w:rPr>
          <w:rFonts w:hint="eastAsia"/>
        </w:rPr>
        <w:t>行情和交易</w:t>
      </w:r>
      <w:r w:rsidR="005E5509">
        <w:rPr>
          <w:rFonts w:hint="eastAsia"/>
        </w:rPr>
        <w:t>的项目管理方案</w:t>
      </w:r>
      <w:bookmarkEnd w:id="30"/>
    </w:p>
    <w:p w:rsidR="005E5509" w:rsidRPr="0015004A" w:rsidRDefault="005E5509" w:rsidP="005E5509">
      <w:pPr>
        <w:pStyle w:val="3"/>
        <w:ind w:left="964" w:hanging="964"/>
      </w:pPr>
      <w:bookmarkStart w:id="31" w:name="_Toc162925805"/>
      <w:bookmarkStart w:id="32" w:name="_Toc163013333"/>
      <w:bookmarkStart w:id="33" w:name="_Toc168566959"/>
      <w:bookmarkStart w:id="34" w:name="_Toc169514478"/>
      <w:bookmarkStart w:id="35" w:name="_Toc170527016"/>
      <w:bookmarkStart w:id="36" w:name="_Toc175711699"/>
      <w:bookmarkStart w:id="37" w:name="_Toc176400438"/>
      <w:bookmarkStart w:id="38" w:name="_Toc182550508"/>
      <w:bookmarkStart w:id="39" w:name="_Toc184095826"/>
      <w:bookmarkStart w:id="40" w:name="_Toc226957594"/>
      <w:bookmarkStart w:id="41" w:name="_Toc228241782"/>
      <w:bookmarkStart w:id="42" w:name="_Toc236710796"/>
      <w:bookmarkStart w:id="43" w:name="_Toc240264484"/>
      <w:bookmarkStart w:id="44" w:name="_Toc262225465"/>
      <w:bookmarkStart w:id="45" w:name="_Toc388974789"/>
      <w:bookmarkStart w:id="46" w:name="_Toc395803618"/>
      <w:bookmarkStart w:id="47" w:name="_Toc395876395"/>
      <w:bookmarkStart w:id="48" w:name="_Toc399860853"/>
      <w:r w:rsidRPr="0015004A">
        <w:rPr>
          <w:rFonts w:hint="eastAsia"/>
        </w:rPr>
        <w:t>项目实施标</w:t>
      </w:r>
      <w:bookmarkEnd w:id="31"/>
      <w:bookmarkEnd w:id="32"/>
      <w:r w:rsidRPr="0015004A">
        <w:rPr>
          <w:rFonts w:hint="eastAsia"/>
        </w:rPr>
        <w:t>准</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5E5509" w:rsidRPr="007F4C9F" w:rsidRDefault="005E5509" w:rsidP="005E5509">
      <w:pPr>
        <w:spacing w:line="360" w:lineRule="auto"/>
        <w:ind w:firstLine="482"/>
        <w:rPr>
          <w:rFonts w:ascii="宋体" w:hAnsi="宋体"/>
          <w:color w:val="000000"/>
          <w:sz w:val="24"/>
        </w:rPr>
      </w:pPr>
      <w:r w:rsidRPr="007F4C9F">
        <w:rPr>
          <w:rFonts w:ascii="宋体" w:hAnsi="宋体" w:hint="eastAsia"/>
          <w:color w:val="000000"/>
          <w:sz w:val="24"/>
        </w:rPr>
        <w:t>核新同花顺公司非常注重项目管理研究及项目管理体系的建设。在总结了多年来的实践的教训与经验的基础上，成功地引进了ISO9000、ISO9001先进国际标准来构建核新同花顺的项目管理思想与体系，形成了适合于证券领域大型系统项目实施的项目管理办法，使我们能够针对用户的具体项目建立起适用的透明的过程控制与管理方案，与用户一同来管理我们共同的项目。</w:t>
      </w:r>
    </w:p>
    <w:p w:rsidR="005E5509" w:rsidRPr="0015004A" w:rsidRDefault="005E5509" w:rsidP="005E5509">
      <w:pPr>
        <w:pStyle w:val="3"/>
        <w:ind w:left="964" w:hanging="964"/>
      </w:pPr>
      <w:bookmarkStart w:id="49" w:name="_Toc138768616"/>
      <w:bookmarkStart w:id="50" w:name="_Toc152925771"/>
      <w:bookmarkStart w:id="51" w:name="_Toc209414204"/>
      <w:bookmarkStart w:id="52" w:name="_Toc216188199"/>
      <w:bookmarkStart w:id="53" w:name="_Toc226957595"/>
      <w:bookmarkStart w:id="54" w:name="_Toc228241783"/>
      <w:bookmarkStart w:id="55" w:name="_Toc236710797"/>
      <w:bookmarkStart w:id="56" w:name="_Toc240264485"/>
      <w:bookmarkStart w:id="57" w:name="_Toc262225466"/>
      <w:bookmarkStart w:id="58" w:name="_Toc388974790"/>
      <w:bookmarkStart w:id="59" w:name="_Toc395803619"/>
      <w:bookmarkStart w:id="60" w:name="_Toc395876396"/>
      <w:bookmarkStart w:id="61" w:name="_Toc399860854"/>
      <w:r w:rsidRPr="0015004A">
        <w:rPr>
          <w:rFonts w:hint="eastAsia"/>
        </w:rPr>
        <w:t>项目质量管理</w:t>
      </w:r>
      <w:bookmarkEnd w:id="49"/>
      <w:bookmarkEnd w:id="50"/>
      <w:bookmarkEnd w:id="51"/>
      <w:bookmarkEnd w:id="52"/>
      <w:bookmarkEnd w:id="53"/>
      <w:bookmarkEnd w:id="54"/>
      <w:bookmarkEnd w:id="55"/>
      <w:bookmarkEnd w:id="56"/>
      <w:bookmarkEnd w:id="57"/>
      <w:bookmarkEnd w:id="58"/>
      <w:bookmarkEnd w:id="59"/>
      <w:bookmarkEnd w:id="60"/>
      <w:bookmarkEnd w:id="61"/>
    </w:p>
    <w:p w:rsidR="005E5509" w:rsidRDefault="005E5509" w:rsidP="005E5509">
      <w:pPr>
        <w:spacing w:after="156" w:line="360" w:lineRule="auto"/>
        <w:ind w:firstLine="482"/>
        <w:rPr>
          <w:rFonts w:ascii="宋体" w:hAnsi="宋体"/>
          <w:color w:val="000000"/>
          <w:sz w:val="24"/>
        </w:rPr>
      </w:pPr>
      <w:r>
        <w:rPr>
          <w:rFonts w:ascii="宋体" w:hAnsi="宋体" w:hint="eastAsia"/>
          <w:color w:val="000000"/>
          <w:sz w:val="24"/>
        </w:rPr>
        <w:t>核新同花顺</w:t>
      </w:r>
      <w:r w:rsidRPr="00FA47A4">
        <w:rPr>
          <w:rFonts w:ascii="宋体" w:hAnsi="宋体" w:hint="eastAsia"/>
          <w:color w:val="000000"/>
          <w:sz w:val="24"/>
        </w:rPr>
        <w:t>系统</w:t>
      </w:r>
      <w:r w:rsidRPr="00C566B0">
        <w:rPr>
          <w:rFonts w:ascii="宋体" w:hAnsi="宋体" w:hint="eastAsia"/>
          <w:color w:val="000000"/>
          <w:sz w:val="24"/>
        </w:rPr>
        <w:t>项目</w:t>
      </w:r>
      <w:r w:rsidRPr="00FA47A4">
        <w:rPr>
          <w:rFonts w:ascii="宋体" w:hAnsi="宋体" w:hint="eastAsia"/>
          <w:color w:val="000000"/>
          <w:sz w:val="24"/>
        </w:rPr>
        <w:t>管理体系框架如图所示：</w:t>
      </w:r>
    </w:p>
    <w:p w:rsidR="005E5509" w:rsidRDefault="002D2855" w:rsidP="005E5509">
      <w:pPr>
        <w:spacing w:after="156" w:line="360" w:lineRule="auto"/>
        <w:ind w:firstLine="482"/>
        <w:rPr>
          <w:rFonts w:ascii="宋体" w:hAnsi="宋体"/>
          <w:color w:val="000000"/>
          <w:sz w:val="24"/>
        </w:rPr>
      </w:pPr>
      <w:r>
        <w:rPr>
          <w:rFonts w:ascii="宋体" w:hAnsi="宋体"/>
          <w:noProof/>
          <w:color w:val="000000"/>
          <w:sz w:val="24"/>
        </w:rPr>
        <w:pict>
          <v:group id="组合 30733" o:spid="_x0000_s1026" style="position:absolute;left:0;text-align:left;margin-left:28.5pt;margin-top:12.9pt;width:358.5pt;height:175.5pt;z-index:251659264" coordorigin="2370,6555" coordsize="7170,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">
            <v:rect id="Rectangle 32" o:spid="_x0000_s1027" style="position:absolute;left:2370;top:6630;width:1005;height:2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cYA&#10;AADeAAAADwAAAGRycy9kb3ducmV2LnhtbESPQWsCMRSE7wX/Q3iF3mq2Km1dzS4qCCJeagv1+Ng8&#10;d4OblyWJ6/bfm0Khx2FmvmGW5WBb0ZMPxrGCl3EGgrhy2nCt4Otz+/wOIkRkja1jUvBDAcpi9LDE&#10;XLsbf1B/jLVIEA45Kmhi7HIpQ9WQxTB2HXHyzs5bjEn6WmqPtwS3rZxk2au0aDgtNNjRpqHqcrxa&#10;Bevvzpv55BIOh9N62O6tNKHqlXp6HFYLEJGG+B/+a++0gmn2Np3B7510BW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cYAAADeAAAADwAAAAAAAAAAAAAAAACYAgAAZHJz&#10;L2Rvd25yZXYueG1sUEsFBgAAAAAEAAQA9QAAAIsDAAAAAA==&#10;" strokeweight="1.5pt">
              <v:shadow color="#868686"/>
              <v:textbox>
                <w:txbxContent>
                  <w:p w:rsidR="00623448" w:rsidRPr="00BA5CE0" w:rsidRDefault="00623448" w:rsidP="005E5509">
                    <w:pPr>
                      <w:rPr>
                        <w:rFonts w:ascii="黑体" w:eastAsia="黑体"/>
                        <w:b/>
                        <w:sz w:val="28"/>
                        <w:szCs w:val="28"/>
                      </w:rPr>
                    </w:pPr>
                    <w:r w:rsidRPr="00BA5CE0">
                      <w:rPr>
                        <w:rFonts w:ascii="黑体" w:eastAsia="黑体" w:hint="eastAsia"/>
                        <w:b/>
                        <w:sz w:val="28"/>
                        <w:szCs w:val="28"/>
                      </w:rPr>
                      <w:t>项目</w:t>
                    </w:r>
                  </w:p>
                  <w:p w:rsidR="00623448" w:rsidRPr="00BA5CE0" w:rsidRDefault="00623448" w:rsidP="005E5509">
                    <w:pPr>
                      <w:rPr>
                        <w:rFonts w:ascii="黑体" w:eastAsia="黑体"/>
                        <w:b/>
                        <w:sz w:val="28"/>
                        <w:szCs w:val="28"/>
                      </w:rPr>
                    </w:pPr>
                    <w:r w:rsidRPr="00BA5CE0">
                      <w:rPr>
                        <w:rFonts w:ascii="黑体" w:eastAsia="黑体" w:hint="eastAsia"/>
                        <w:b/>
                        <w:sz w:val="28"/>
                        <w:szCs w:val="28"/>
                      </w:rPr>
                      <w:t>管理</w:t>
                    </w:r>
                  </w:p>
                  <w:p w:rsidR="00623448" w:rsidRPr="00BA5CE0" w:rsidRDefault="00623448" w:rsidP="005E5509">
                    <w:pPr>
                      <w:rPr>
                        <w:rFonts w:ascii="黑体" w:eastAsia="黑体"/>
                        <w:b/>
                        <w:sz w:val="28"/>
                        <w:szCs w:val="28"/>
                      </w:rPr>
                    </w:pPr>
                    <w:r w:rsidRPr="00BA5CE0">
                      <w:rPr>
                        <w:rFonts w:ascii="黑体" w:eastAsia="黑体" w:hint="eastAsia"/>
                        <w:b/>
                        <w:sz w:val="28"/>
                        <w:szCs w:val="28"/>
                      </w:rPr>
                      <w:t>体系</w:t>
                    </w:r>
                  </w:p>
                </w:txbxContent>
              </v:textbox>
            </v:rect>
            <v:shapetype id="_x0000_t32" coordsize="21600,21600" o:spt="32" o:oned="t" path="m,l21600,21600e" filled="f">
              <v:path arrowok="t" fillok="f" o:connecttype="none"/>
              <o:lock v:ext="edit" shapetype="t"/>
            </v:shapetype>
            <v:shape id="AutoShape 33" o:spid="_x0000_s1028" type="#_x0000_t32" style="position:absolute;left:3375;top:6900;width:20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JrL8cAAADeAAAADwAAAGRycy9kb3ducmV2LnhtbESPQWsCMRSE74X+h/AKXopmrdiW1Sjb&#10;gqAFD1p7f26em+DmZbuJuv77RhB6HGbmG2Y671wtztQG61nBcJCBIC69tlwp2H0v+u8gQkTWWHsm&#10;BVcKMJ89Pkwx1/7CGzpvYyUShEOOCkyMTS5lKA05DAPfECfv4FuHMcm2krrFS4K7Wr5k2at0aDkt&#10;GGzo01B53J6cgvVq+FHsjV19bX7terwo6lP1/KNU76krJiAidfE/fG8vtYJR9jYaw+1Ou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0msvxwAAAN4AAAAPAAAAAAAA&#10;AAAAAAAAAKECAABkcnMvZG93bnJldi54bWxQSwUGAAAAAAQABAD5AAAAlQMAAAAA&#10;"/>
            <v:rect id="Rectangle 34" o:spid="_x0000_s1029" style="position:absolute;left:5190;top:6555;width:180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fw6sUA&#10;AADeAAAADwAAAGRycy9kb3ducmV2LnhtbESP0WoCMRRE3wv9h3ALvtWkFWxdjVIsBV8UavcDrpvb&#10;7NLNzbJJd+PfG0HwcZiZM8xqk1wrBupD41nDy1SBIK68adhqKH++nt9BhIhssPVMGs4UYLN+fFhh&#10;YfzI3zQcoxUZwqFADXWMXSFlqGpyGKa+I87er+8dxix7K02PY4a7Vr4qNZcOG84LNXa0ran6O/47&#10;DV25PQ+LfTpYefq04yKWKqVS68lT+liCiJTiPXxr74yGmXqbzeF6J18Bu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DqxQAAAN4AAAAPAAAAAAAAAAAAAAAAAJgCAABkcnMv&#10;ZG93bnJldi54bWxQSwUGAAAAAAQABAD1AAAAigMAAAAA&#10;" strokeweight="1pt">
              <v:stroke dashstyle="dash"/>
              <v:shadow color="#868686"/>
              <v:textbox>
                <w:txbxContent>
                  <w:p w:rsidR="00623448" w:rsidRPr="00BA5CE0" w:rsidRDefault="00623448" w:rsidP="005E5509">
                    <w:pPr>
                      <w:rPr>
                        <w:rFonts w:ascii="黑体" w:eastAsia="黑体"/>
                        <w:sz w:val="24"/>
                      </w:rPr>
                    </w:pPr>
                    <w:r w:rsidRPr="00BA5CE0">
                      <w:rPr>
                        <w:rFonts w:ascii="黑体" w:eastAsia="黑体" w:hint="eastAsia"/>
                        <w:sz w:val="24"/>
                      </w:rPr>
                      <w:t>管理方法层面</w:t>
                    </w:r>
                  </w:p>
                </w:txbxContent>
              </v:textbox>
            </v:rect>
            <v:rect id="Rectangle 35" o:spid="_x0000_s1030" style="position:absolute;left:3690;top:7605;width:1215;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VccUA&#10;AADeAAAADwAAAGRycy9kb3ducmV2LnhtbESP0WoCMRRE3wv9h3ALvtWkFbSuRimWgi8KtfsB181t&#10;dunmZtmku/HvjSD0cZiZM8x6m1wrBupD41nDy1SBIK68adhqKL8/n99AhIhssPVMGi4UYLt5fFhj&#10;YfzIXzScohUZwqFADXWMXSFlqGpyGKa+I87ej+8dxix7K02PY4a7Vr4qNZcOG84LNXa0q6n6Pf05&#10;DV25uwzLQzpaef6w4zKWKqVS68lTel+BiJTif/je3hsNM7WYLeB2J18Bu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1VxxQAAAN4AAAAPAAAAAAAAAAAAAAAAAJgCAABkcnMv&#10;ZG93bnJldi54bWxQSwUGAAAAAAQABAD1AAAAigMAAAAA&#10;" strokeweight="1pt">
              <v:stroke dashstyle="dash"/>
              <v:shadow color="#868686"/>
              <v:textbox>
                <w:txbxContent>
                  <w:p w:rsidR="00623448" w:rsidRPr="00BA5CE0" w:rsidRDefault="00623448" w:rsidP="005E5509">
                    <w:pPr>
                      <w:rPr>
                        <w:rFonts w:ascii="黑体" w:eastAsia="黑体"/>
                        <w:sz w:val="24"/>
                      </w:rPr>
                    </w:pPr>
                    <w:r>
                      <w:rPr>
                        <w:rFonts w:ascii="黑体" w:eastAsia="黑体" w:hint="eastAsia"/>
                        <w:sz w:val="24"/>
                      </w:rPr>
                      <w:t>ISO9000</w:t>
                    </w:r>
                  </w:p>
                </w:txbxContent>
              </v:textbox>
            </v:rect>
            <v:rect id="Rectangle 36" o:spid="_x0000_s1031" style="position:absolute;left:5550;top:7605;width:1215;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BA8IA&#10;AADeAAAADwAAAGRycy9kb3ducmV2LnhtbERP3WrCMBS+F3yHcITdaaLCnJ1RxDHYzQbr+gBnzVla&#10;1pyUJrbx7ZeLgZcf3//hlFwnRhpC61nDeqVAENfetGw1VF+vyycQISIb7DyThhsFOB3nswMWxk/8&#10;SWMZrcghHArU0MTYF1KGuiGHYeV74sz9+MFhzHCw0gw45XDXyY1Sj9Jhy7mhwZ4uDdW/5dVp6KvL&#10;bdy/pw8rv1/stI+VSqnS+mGRzs8gIqV4F/+734yGrdpt8958J18Be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MEDwgAAAN4AAAAPAAAAAAAAAAAAAAAAAJgCAABkcnMvZG93&#10;bnJldi54bWxQSwUGAAAAAAQABAD1AAAAhwMAAAAA&#10;" strokeweight="1pt">
              <v:stroke dashstyle="dash"/>
              <v:shadow color="#868686"/>
              <v:textbox>
                <w:txbxContent>
                  <w:p w:rsidR="00623448" w:rsidRPr="00BA5CE0" w:rsidRDefault="00623448" w:rsidP="005E5509">
                    <w:pPr>
                      <w:rPr>
                        <w:rFonts w:ascii="黑体" w:eastAsia="黑体"/>
                        <w:sz w:val="24"/>
                      </w:rPr>
                    </w:pPr>
                    <w:r>
                      <w:rPr>
                        <w:rFonts w:ascii="黑体" w:eastAsia="黑体" w:hint="eastAsia"/>
                        <w:sz w:val="24"/>
                      </w:rPr>
                      <w:t>ISO9001</w:t>
                    </w:r>
                  </w:p>
                </w:txbxContent>
              </v:textbox>
            </v:rect>
            <v:rect id="Rectangle 37" o:spid="_x0000_s1032" style="position:absolute;left:7635;top:7605;width:135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kmMUA&#10;AADeAAAADwAAAGRycy9kb3ducmV2LnhtbESPwWrDMBBE74X+g9hCb42UBtraiRJKSqGXBpr4A7bW&#10;RjaxVsZSbeXvq0Agx2Fm3jCrTXKdGGkIrWcN85kCQVx707LVUB0+n95AhIhssPNMGs4UYLO+v1th&#10;afzEPzTuoxUZwqFEDU2MfSllqBtyGGa+J87e0Q8OY5aDlWbAKcNdJ5+VepEOW84LDfa0bag+7f+c&#10;hr7ansfiO+2s/P2wUxErlVKl9eNDel+CiJTiLXxtfxkNC/W6KOByJ18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GSYxQAAAN4AAAAPAAAAAAAAAAAAAAAAAJgCAABkcnMv&#10;ZG93bnJldi54bWxQSwUGAAAAAAQABAD1AAAAigMAAAAA&#10;" strokeweight="1pt">
              <v:stroke dashstyle="dash"/>
              <v:shadow color="#868686"/>
              <v:textbox>
                <w:txbxContent>
                  <w:p w:rsidR="00623448" w:rsidRPr="00BA5CE0" w:rsidRDefault="00623448" w:rsidP="005E5509">
                    <w:pPr>
                      <w:rPr>
                        <w:rFonts w:ascii="黑体" w:eastAsia="黑体"/>
                        <w:sz w:val="24"/>
                      </w:rPr>
                    </w:pPr>
                    <w:r w:rsidRPr="00BA5CE0">
                      <w:rPr>
                        <w:rFonts w:ascii="黑体" w:eastAsia="黑体" w:hint="eastAsia"/>
                        <w:sz w:val="24"/>
                      </w:rPr>
                      <w:t>项目管理</w:t>
                    </w:r>
                  </w:p>
                </w:txbxContent>
              </v:textbox>
            </v:rect>
            <v:shape id="AutoShape 38" o:spid="_x0000_s1033" type="#_x0000_t32" style="position:absolute;left:3375;top:8760;width:20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O7ysYAAADeAAAADwAAAGRycy9kb3ducmV2LnhtbESPzWoCMRSF94W+Q7gFN6Vm1NrK1Cij&#10;IKjgQtvur5PbSejkZjqJOr69WRRcHs4f33TeuVqcqQ3Ws4JBPwNBXHptuVLw9bl6mYAIEVlj7ZkU&#10;XCnAfPb4MMVc+wvv6XyIlUgjHHJUYGJscilDachh6PuGOHk/vnUYk2wrqVu8pHFXy2GWvUmHltOD&#10;wYaWhsrfw8kp2G0Gi+Jo7Ga7/7O78aqoT9Xzt1K9p674ABGpi/fwf3utFYyy99cEkHASCs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ju8rGAAAA3gAAAA8AAAAAAAAA&#10;AAAAAAAAoQIAAGRycy9kb3ducmV2LnhtbFBLBQYAAAAABAAEAPkAAACUAwAAAAA=&#10;"/>
            <v:rect id="Rectangle 39" o:spid="_x0000_s1034" style="position:absolute;left:5190;top:8415;width:180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b48YA&#10;AADeAAAADwAAAGRycy9kb3ducmV2LnhtbESP0WoCMRRE3wv9h3ALfauJbWl1NUqxFPpiobofcN1c&#10;s4ubm2WT7sa/bwTBx2FmzjDLdXKtGKgPjWcN04kCQVx507DVUO6/nmYgQkQ22HomDWcKsF7d3y2x&#10;MH7kXxp20YoM4VCghjrGrpAyVDU5DBPfEWfv6HuHMcveStPjmOGulc9KvUmHDeeFGjva1FSddn9O&#10;Q1duzsN8m36sPHzacR5LlVKp9eND+liAiJTiLXxtfxsNL+r9dQqXO/kK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gb48YAAADeAAAADwAAAAAAAAAAAAAAAACYAgAAZHJz&#10;L2Rvd25yZXYueG1sUEsFBgAAAAAEAAQA9QAAAIsDAAAAAA==&#10;" strokeweight="1pt">
              <v:stroke dashstyle="dash"/>
              <v:shadow color="#868686"/>
              <v:textbox>
                <w:txbxContent>
                  <w:p w:rsidR="00623448" w:rsidRPr="00BA5CE0" w:rsidRDefault="00623448" w:rsidP="005E5509">
                    <w:pPr>
                      <w:rPr>
                        <w:rFonts w:ascii="黑体" w:eastAsia="黑体"/>
                        <w:sz w:val="24"/>
                      </w:rPr>
                    </w:pPr>
                    <w:r>
                      <w:rPr>
                        <w:rFonts w:ascii="黑体" w:eastAsia="黑体" w:hint="eastAsia"/>
                        <w:sz w:val="24"/>
                      </w:rPr>
                      <w:t>行为控制</w:t>
                    </w:r>
                    <w:r w:rsidRPr="00BA5CE0">
                      <w:rPr>
                        <w:rFonts w:ascii="黑体" w:eastAsia="黑体" w:hint="eastAsia"/>
                        <w:sz w:val="24"/>
                      </w:rPr>
                      <w:t>层面</w:t>
                    </w:r>
                  </w:p>
                </w:txbxContent>
              </v:textbox>
            </v:rect>
            <v:rect id="Rectangle 40" o:spid="_x0000_s1035" style="position:absolute;left:3690;top:9525;width:1215;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qFlMYA&#10;AADeAAAADwAAAGRycy9kb3ducmV2LnhtbESP0WoCMRRE3wv9h3ALfatJrbS6GqVYCr60UN0PuG6u&#10;2cXNzbJJd+PfNwXBx2FmzjCrTXKtGKgPjWcNzxMFgrjypmGroTx8Ps1BhIhssPVMGi4UYLO+v1th&#10;YfzIPzTsoxUZwqFADXWMXSFlqGpyGCa+I87eyfcOY5a9labHMcNdK6dKvUqHDeeFGjva1lSd979O&#10;Q1duL8PiK31befyw4yKWKqVS68eH9L4EESnFW/ja3hkNL+ptNoX/O/k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qFlMYAAADeAAAADwAAAAAAAAAAAAAAAACYAgAAZHJz&#10;L2Rvd25yZXYueG1sUEsFBgAAAAAEAAQA9QAAAIsDAAAAAA==&#10;" strokeweight="1pt">
              <v:stroke dashstyle="dash"/>
              <v:shadow color="#868686"/>
              <v:textbox>
                <w:txbxContent>
                  <w:p w:rsidR="00623448" w:rsidRPr="00BA5CE0" w:rsidRDefault="00623448" w:rsidP="005E5509">
                    <w:pPr>
                      <w:rPr>
                        <w:rFonts w:ascii="黑体" w:eastAsia="黑体"/>
                        <w:sz w:val="24"/>
                      </w:rPr>
                    </w:pPr>
                    <w:r>
                      <w:rPr>
                        <w:rFonts w:ascii="黑体" w:eastAsia="黑体" w:hint="eastAsia"/>
                        <w:sz w:val="24"/>
                      </w:rPr>
                      <w:t>ISO9000</w:t>
                    </w:r>
                  </w:p>
                </w:txbxContent>
              </v:textbox>
            </v:rect>
            <v:rect id="Rectangle 41" o:spid="_x0000_s1036" style="position:absolute;left:5265;top:9525;width:1905;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YgD8YA&#10;AADeAAAADwAAAGRycy9kb3ducmV2LnhtbESP0WoCMRRE3wv9h3ALfatJq7S6GqVYCr60UN0PuG6u&#10;2cXNzbJJd+PfNwXBx2FmzjCrTXKtGKgPjWcNzxMFgrjypmGroTx8Ps1BhIhssPVMGi4UYLO+v1th&#10;YfzIPzTsoxUZwqFADXWMXSFlqGpyGCa+I87eyfcOY5a9labHMcNdK1+UepUOG84LNXa0rak673+d&#10;hq7cXobFV/q28vhhx0UsVUql1o8P6X0JIlKKt/C1vTMapuptNoX/O/k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YgD8YAAADeAAAADwAAAAAAAAAAAAAAAACYAgAAZHJz&#10;L2Rvd25yZXYueG1sUEsFBgAAAAAEAAQA9QAAAIsDAAAAAA==&#10;" strokeweight="1pt">
              <v:stroke dashstyle="dash"/>
              <v:shadow color="#868686"/>
              <v:textbox>
                <w:txbxContent>
                  <w:p w:rsidR="00623448" w:rsidRPr="00BA5CE0" w:rsidRDefault="00623448" w:rsidP="005E5509">
                    <w:pPr>
                      <w:rPr>
                        <w:rFonts w:ascii="黑体" w:eastAsia="黑体"/>
                        <w:sz w:val="24"/>
                      </w:rPr>
                    </w:pPr>
                    <w:r>
                      <w:rPr>
                        <w:rFonts w:ascii="黑体" w:eastAsia="黑体" w:hint="eastAsia"/>
                        <w:sz w:val="24"/>
                      </w:rPr>
                      <w:t>过程规范体系</w:t>
                    </w:r>
                  </w:p>
                </w:txbxContent>
              </v:textbox>
            </v:rect>
            <v:rect id="Rectangle 42" o:spid="_x0000_s1037" style="position:absolute;left:7635;top:9525;width:1905;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e8YA&#10;AADeAAAADwAAAGRycy9kb3ducmV2LnhtbESP0WoCMRRE3wv9h3ALfatJW2l1NUqxFHyxUN0PuG6u&#10;2cXNzbJJd+PfG6HQx2FmzjDLdXKtGKgPjWcNzxMFgrjypmGroTx8Pc1AhIhssPVMGi4UYL26v1ti&#10;YfzIPzTsoxUZwqFADXWMXSFlqGpyGCa+I87eyfcOY5a9labHMcNdK1+UepMOG84LNXa0qak673+d&#10;hq7cXIb5Ln1befy04zyWKqVS68eH9LEAESnF//Bfe2s0vKr36RRud/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4e8YAAADeAAAADwAAAAAAAAAAAAAAAACYAgAAZHJz&#10;L2Rvd25yZXYueG1sUEsFBgAAAAAEAAQA9QAAAIsDAAAAAA==&#10;" strokeweight="1pt">
              <v:stroke dashstyle="dash"/>
              <v:shadow color="#868686"/>
              <v:textbox>
                <w:txbxContent>
                  <w:p w:rsidR="00623448" w:rsidRPr="00BA5CE0" w:rsidRDefault="00623448" w:rsidP="005E5509">
                    <w:pPr>
                      <w:rPr>
                        <w:rFonts w:ascii="黑体" w:eastAsia="黑体"/>
                        <w:sz w:val="24"/>
                      </w:rPr>
                    </w:pPr>
                    <w:r>
                      <w:rPr>
                        <w:rFonts w:ascii="黑体" w:eastAsia="黑体" w:hint="eastAsia"/>
                        <w:sz w:val="24"/>
                      </w:rPr>
                      <w:t>个人绩效体系</w:t>
                    </w:r>
                  </w:p>
                </w:txbxContent>
              </v:textbox>
            </v:rect>
            <v:shape id="AutoShape 43" o:spid="_x0000_s1038" type="#_x0000_t32" style="position:absolute;left:4260;top:7335;width:408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QYUskAAADeAAAADwAAAGRycy9kb3ducmV2LnhtbESPW0sDMRSE3wX/QziCL9Jmq73I2rSs&#10;QsEW+rC9vB83x01wc7Ju0nb9940g+DjMzDfMfNm7RpypC9azgtEwA0FceW25VnDYrwbPIEJE1th4&#10;JgU/FGC5uL2ZY679hUs672ItEoRDjgpMjG0uZagMOQxD3xIn79N3DmOSXS11h5cEd418zLKpdGg5&#10;LRhs6c1Q9bU7OQXb9ei1+DB2vSm/7XayKppT/XBU6v6uL15AROrjf/iv/a4VPGWz8QR+76QrIBd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XUGFLJAAAA3gAAAA8AAAAA&#10;AAAAAAAAAAAAoQIAAGRycy9kb3ducmV2LnhtbFBLBQYAAAAABAAEAPkAAACXAwAAAAA=&#10;"/>
            <v:shape id="AutoShape 44" o:spid="_x0000_s1039" type="#_x0000_t32" style="position:absolute;left:4245;top:9255;width:408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aGJcgAAADeAAAADwAAAGRycy9kb3ducmV2LnhtbESPT2sCMRTE74V+h/AKXopmtVXLapRt&#10;QaiCB//0/ty8bkI3L9tN1O23bwoFj8PM/IaZLztXiwu1wXpWMBxkIIhLry1XCo6HVf8FRIjIGmvP&#10;pOCHAiwX93dzzLW/8o4u+1iJBOGQowITY5NLGUpDDsPAN8TJ+/Stw5hkW0nd4jXBXS1HWTaRDi2n&#10;BYMNvRkqv/Znp2C7Hr4WJ2PXm9233Y5XRX2uHj+U6j10xQxEpC7ewv/td63gKZs+T+DvTro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QaGJcgAAADeAAAADwAAAAAA&#10;AAAAAAAAAAChAgAAZHJzL2Rvd25yZXYueG1sUEsFBgAAAAAEAAQA+QAAAJYDAAAAAA==&#10;"/>
            <v:shape id="AutoShape 45" o:spid="_x0000_s1040" type="#_x0000_t32" style="position:absolute;left:4275;top:7335;width:0;height:24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KSfccAAADeAAAADwAAAGRycy9kb3ducmV2LnhtbESPQWsCMRSE7wX/Q3iCl1Kzq6XKapRS&#10;EIqHQnUPHh/Jc3dx87Imcd3+e1Mo9DjMzDfMejvYVvTkQ+NYQT7NQBBrZxquFJTH3csSRIjIBlvH&#10;pOCHAmw3o6c1Fsbd+Zv6Q6xEgnAoUEEdY1dIGXRNFsPUdcTJOztvMSbpK2k83hPctnKWZW/SYsNp&#10;ocaOPmrSl8PNKmj25VfZP1+j18t9fvJ5OJ5ardRkPLyvQEQa4n/4r/1pFMyzxesCfu+kKyA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EpJ9xwAAAN4AAAAPAAAAAAAA&#10;AAAAAAAAAKECAABkcnMvZG93bnJldi54bWxQSwUGAAAAAAQABAD5AAAAlQMAAAAA&#10;"/>
            <v:shape id="AutoShape 46" o:spid="_x0000_s1041" type="#_x0000_t32" style="position:absolute;left:6195;top:7095;width:0;height:5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0GD8MAAADeAAAADwAAAGRycy9kb3ducmV2LnhtbERPz2vCMBS+C/sfwhvsIjOtiko1igyE&#10;4WGg9uDxkby1xealJlnt/vvlIOz48f3e7Abbip58aBwryCcZCGLtTMOVgvJyeF+BCBHZYOuYFPxS&#10;gN32ZbTBwrgHn6g/x0qkEA4FKqhj7Aopg67JYpi4jjhx385bjAn6ShqPjxRuWznNsoW02HBqqLGj&#10;j5r07fxjFTTH8qvsx/fo9eqYX30eLtdWK/X2OuzXICIN8V/8dH8aBbNsOU970510Be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NBg/DAAAA3gAAAA8AAAAAAAAAAAAA&#10;AAAAoQIAAGRycy9kb3ducmV2LnhtbFBLBQYAAAAABAAEAPkAAACRAwAAAAA=&#10;"/>
            <v:shape id="AutoShape 47" o:spid="_x0000_s1042" type="#_x0000_t32" style="position:absolute;left:8340;top:7365;width:0;height:24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GjlMcAAADeAAAADwAAAGRycy9kb3ducmV2LnhtbESPQWsCMRSE7wX/Q3hCL0Wz25aqq1FK&#10;oVA8CNU9eHwkz93Fzcs2SdftvzeC0OMwM98wq81gW9GTD41jBfk0A0GsnWm4UlAePidzECEiG2wd&#10;k4I/CrBZjx5WWBh34W/q97ESCcKhQAV1jF0hZdA1WQxT1xEn7+S8xZikr6TxeElw28rnLHuTFhtO&#10;CzV29FGTPu9/rYJmW+7K/uknej3f5kefh8Ox1Uo9jof3JYhIQ/wP39tfRsFLNntdwO1OugJyf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waOUxwAAAN4AAAAPAAAAAAAA&#10;AAAAAAAAAKECAABkcnMvZG93bnJldi54bWxQSwUGAAAAAAQABAD5AAAAlQMAAAAA&#10;"/>
            <v:shape id="AutoShape 48" o:spid="_x0000_s1043" type="#_x0000_t32" style="position:absolute;left:4260;top:9240;width:0;height:24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Kc1MYAAADeAAAADwAAAGRycy9kb3ducmV2LnhtbESPy2rCQBSG90LfYTiFbqROonghOooU&#10;hOKioGbh8jBzmgQzZ+LMNKZv31kIXf78N77NbrCt6MmHxrGCfJKBINbONFwpKC+H9xWIEJENto5J&#10;wS8F2G1fRhssjHvwifpzrEQa4VCggjrGrpAy6JoshonriJP37bzFmKSvpPH4SOO2ldMsW0iLDaeH&#10;Gjv6qEnfzj9WQXMsv8p+fI9er4751efhcm21Um+vw34NItIQ/8PP9qdRMMuW8wSQcBIKyO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inNTGAAAA3gAAAA8AAAAAAAAA&#10;AAAAAAAAoQIAAGRycy9kb3ducmV2LnhtbFBLBQYAAAAABAAEAPkAAACUAwAAAAA=&#10;"/>
            <v:shape id="AutoShape 49" o:spid="_x0000_s1044" type="#_x0000_t32" style="position:absolute;left:6180;top:9000;width:0;height:5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45T8cAAADeAAAADwAAAGRycy9kb3ducmV2LnhtbESPQWsCMRSE74X+h/CEXopmt1KVrVFK&#10;QSgehOoePD6S193Fzcs2iev23xtB8DjMzDfMcj3YVvTkQ+NYQT7JQBBrZxquFJSHzXgBIkRkg61j&#10;UvBPAdar56clFsZd+If6faxEgnAoUEEdY1dIGXRNFsPEdcTJ+3XeYkzSV9J4vCS4beVbls2kxYbT&#10;Qo0dfdWkT/uzVdBsy13Zv/5Frxfb/OjzcDi2WqmX0fD5ASLSEB/he/vbKJhm8/ccbnfSFZCr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bjlPxwAAAN4AAAAPAAAAAAAA&#10;AAAAAAAAAKECAABkcnMvZG93bnJldi54bWxQSwUGAAAAAAQABAD5AAAAlQMAAAAA&#10;"/>
            <v:shape id="AutoShape 50" o:spid="_x0000_s1045" type="#_x0000_t32" style="position:absolute;left:8325;top:9270;width:0;height:24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RIPMYAAADeAAAADwAAAGRycy9kb3ducmV2LnhtbESPQWsCMRSE74X+h/AKXopmV6zI1ihS&#10;EMRDQd2Dx0fy3F26eVmTdF3/fSMIPQ4z8w2zXA+2FT350DhWkE8yEMTamYYrBeVpO16ACBHZYOuY&#10;FNwpwHr1+rLEwrgbH6g/xkokCIcCFdQxdoWUQddkMUxcR5y8i/MWY5K+ksbjLcFtK6dZNpcWG04L&#10;NXb0VZP+Of5aBc2+/C7792v0erHPzz4Pp3OrlRq9DZtPEJGG+B9+tndGwTT/yGbwuJOu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kSDzGAAAA3gAAAA8AAAAAAAAA&#10;AAAAAAAAoQIAAGRycy9kb3ducmV2LnhtbFBLBQYAAAAABAAEAPkAAACUAwAAAAA=&#10;"/>
          </v:group>
        </w:pict>
      </w:r>
    </w:p>
    <w:p w:rsidR="005E5509" w:rsidRDefault="005E5509" w:rsidP="005E5509">
      <w:pPr>
        <w:spacing w:after="156" w:line="360" w:lineRule="auto"/>
        <w:ind w:firstLine="482"/>
        <w:rPr>
          <w:rFonts w:ascii="宋体" w:hAnsi="宋体"/>
          <w:color w:val="000000"/>
          <w:sz w:val="24"/>
        </w:rPr>
      </w:pPr>
    </w:p>
    <w:p w:rsidR="005E5509" w:rsidRDefault="005E5509" w:rsidP="005E5509">
      <w:pPr>
        <w:spacing w:after="156" w:line="360" w:lineRule="auto"/>
        <w:ind w:firstLine="482"/>
        <w:rPr>
          <w:rFonts w:ascii="宋体" w:hAnsi="宋体"/>
          <w:color w:val="000000"/>
          <w:sz w:val="24"/>
        </w:rPr>
      </w:pPr>
    </w:p>
    <w:p w:rsidR="005E5509" w:rsidRDefault="005E5509" w:rsidP="005E5509">
      <w:pPr>
        <w:spacing w:after="156" w:line="360" w:lineRule="auto"/>
        <w:ind w:firstLine="482"/>
        <w:rPr>
          <w:rFonts w:ascii="宋体" w:hAnsi="宋体"/>
          <w:color w:val="000000"/>
          <w:sz w:val="24"/>
        </w:rPr>
      </w:pPr>
    </w:p>
    <w:p w:rsidR="005E5509" w:rsidRDefault="005E5509" w:rsidP="005E5509">
      <w:pPr>
        <w:spacing w:after="156" w:line="360" w:lineRule="auto"/>
        <w:rPr>
          <w:rFonts w:ascii="宋体" w:hAnsi="宋体"/>
          <w:color w:val="000000"/>
          <w:sz w:val="24"/>
        </w:rPr>
      </w:pPr>
    </w:p>
    <w:p w:rsidR="005E5509" w:rsidRDefault="005E5509" w:rsidP="005E5509">
      <w:pPr>
        <w:spacing w:after="156" w:line="360" w:lineRule="auto"/>
        <w:rPr>
          <w:rFonts w:ascii="宋体" w:hAnsi="宋体"/>
          <w:color w:val="000000"/>
          <w:sz w:val="24"/>
        </w:rPr>
      </w:pPr>
    </w:p>
    <w:p w:rsidR="005E5509" w:rsidRDefault="005E5509" w:rsidP="005E5509">
      <w:pPr>
        <w:spacing w:after="156" w:line="360" w:lineRule="auto"/>
        <w:rPr>
          <w:rFonts w:ascii="宋体" w:hAnsi="宋体"/>
          <w:color w:val="000000"/>
          <w:sz w:val="24"/>
        </w:rPr>
      </w:pPr>
    </w:p>
    <w:p w:rsidR="005E5509" w:rsidRPr="007F4C9F" w:rsidRDefault="005E5509" w:rsidP="005E5509">
      <w:pPr>
        <w:spacing w:after="156" w:line="360" w:lineRule="auto"/>
        <w:ind w:firstLine="482"/>
        <w:rPr>
          <w:rFonts w:ascii="宋体" w:hAnsi="宋体"/>
          <w:color w:val="000000"/>
          <w:sz w:val="24"/>
        </w:rPr>
      </w:pPr>
      <w:r w:rsidRPr="007F4C9F">
        <w:rPr>
          <w:rFonts w:ascii="宋体" w:hAnsi="宋体" w:hint="eastAsia"/>
          <w:color w:val="000000"/>
          <w:sz w:val="24"/>
        </w:rPr>
        <w:t>为我们的项目实施过程提供符合用户与项目实际情况的实用的方法。保证项目的按期保质的实现，使用户得到最大的收益。</w:t>
      </w:r>
    </w:p>
    <w:p w:rsidR="005E5509" w:rsidRPr="009C1726" w:rsidRDefault="005E5509" w:rsidP="005E5509">
      <w:pPr>
        <w:pStyle w:val="4"/>
        <w:ind w:left="1152" w:hanging="1152"/>
      </w:pPr>
      <w:bookmarkStart w:id="62" w:name="_Toc138768617"/>
      <w:bookmarkStart w:id="63" w:name="_Toc152925772"/>
      <w:bookmarkStart w:id="64" w:name="_Toc209414205"/>
      <w:bookmarkStart w:id="65" w:name="_Toc216188200"/>
      <w:bookmarkStart w:id="66" w:name="_Toc226957596"/>
      <w:bookmarkStart w:id="67" w:name="_Toc228241784"/>
      <w:bookmarkStart w:id="68" w:name="_Toc236710798"/>
      <w:bookmarkStart w:id="69" w:name="_Toc240264486"/>
      <w:bookmarkStart w:id="70" w:name="_Toc262225467"/>
      <w:bookmarkStart w:id="71" w:name="_Toc388974791"/>
      <w:bookmarkStart w:id="72" w:name="_Toc395803620"/>
      <w:bookmarkStart w:id="73" w:name="_Toc395876397"/>
      <w:bookmarkStart w:id="74" w:name="_Toc399860855"/>
      <w:r w:rsidRPr="009C1726">
        <w:rPr>
          <w:rFonts w:hint="eastAsia"/>
        </w:rPr>
        <w:lastRenderedPageBreak/>
        <w:t>管理方法层面</w:t>
      </w:r>
      <w:bookmarkEnd w:id="62"/>
      <w:bookmarkEnd w:id="63"/>
      <w:bookmarkEnd w:id="64"/>
      <w:bookmarkEnd w:id="65"/>
      <w:bookmarkEnd w:id="66"/>
      <w:bookmarkEnd w:id="67"/>
      <w:bookmarkEnd w:id="68"/>
      <w:bookmarkEnd w:id="69"/>
      <w:bookmarkEnd w:id="70"/>
      <w:bookmarkEnd w:id="71"/>
      <w:bookmarkEnd w:id="72"/>
      <w:bookmarkEnd w:id="73"/>
      <w:bookmarkEnd w:id="74"/>
    </w:p>
    <w:p w:rsidR="005E5509" w:rsidRPr="007F4C9F" w:rsidRDefault="005E5509" w:rsidP="005E5509">
      <w:pPr>
        <w:spacing w:after="156" w:line="360" w:lineRule="auto"/>
        <w:ind w:firstLine="482"/>
        <w:rPr>
          <w:rFonts w:ascii="宋体" w:hAnsi="宋体"/>
          <w:color w:val="000000"/>
          <w:sz w:val="24"/>
        </w:rPr>
      </w:pPr>
      <w:r w:rsidRPr="007F4C9F">
        <w:rPr>
          <w:rFonts w:ascii="宋体" w:hAnsi="宋体" w:hint="eastAsia"/>
          <w:color w:val="000000"/>
          <w:sz w:val="24"/>
        </w:rPr>
        <w:t>在管理方法层面 (Management Method)，我们关注：</w:t>
      </w:r>
    </w:p>
    <w:p w:rsidR="005E5509" w:rsidRPr="007F4C9F" w:rsidRDefault="005E5509" w:rsidP="005E5509">
      <w:pPr>
        <w:numPr>
          <w:ilvl w:val="0"/>
          <w:numId w:val="8"/>
        </w:numPr>
        <w:tabs>
          <w:tab w:val="clear" w:pos="902"/>
        </w:tabs>
        <w:spacing w:after="156" w:line="360" w:lineRule="auto"/>
        <w:ind w:left="420"/>
        <w:rPr>
          <w:rFonts w:ascii="宋体" w:hAnsi="宋体"/>
          <w:b/>
          <w:color w:val="000000"/>
          <w:sz w:val="24"/>
        </w:rPr>
      </w:pPr>
      <w:r w:rsidRPr="007F4C9F">
        <w:rPr>
          <w:rFonts w:ascii="宋体" w:hAnsi="宋体"/>
          <w:b/>
          <w:color w:val="000000"/>
          <w:sz w:val="24"/>
        </w:rPr>
        <w:t>ISO9001</w:t>
      </w:r>
      <w:r w:rsidRPr="007F4C9F">
        <w:rPr>
          <w:rFonts w:ascii="宋体" w:hAnsi="宋体" w:hint="eastAsia"/>
          <w:b/>
          <w:color w:val="000000"/>
          <w:sz w:val="24"/>
        </w:rPr>
        <w:t>工程体系</w:t>
      </w:r>
    </w:p>
    <w:p w:rsidR="005E5509" w:rsidRPr="007F4C9F" w:rsidRDefault="005E5509" w:rsidP="005E5509">
      <w:pPr>
        <w:spacing w:after="156" w:line="360" w:lineRule="auto"/>
        <w:ind w:firstLine="482"/>
        <w:rPr>
          <w:rFonts w:ascii="宋体" w:hAnsi="宋体"/>
          <w:color w:val="000000"/>
          <w:sz w:val="24"/>
        </w:rPr>
      </w:pPr>
      <w:r w:rsidRPr="007F4C9F">
        <w:rPr>
          <w:rFonts w:ascii="宋体" w:hAnsi="宋体" w:hint="eastAsia"/>
          <w:color w:val="000000"/>
          <w:sz w:val="24"/>
        </w:rPr>
        <w:t>为我们的项目提供过程控制与规范上可遵循的标准与规范，保证项目的实施过程的科学性、准确性。</w:t>
      </w:r>
    </w:p>
    <w:p w:rsidR="005E5509" w:rsidRPr="007F4C9F" w:rsidRDefault="005E5509" w:rsidP="005E5509">
      <w:pPr>
        <w:numPr>
          <w:ilvl w:val="0"/>
          <w:numId w:val="8"/>
        </w:numPr>
        <w:tabs>
          <w:tab w:val="clear" w:pos="902"/>
        </w:tabs>
        <w:spacing w:after="156" w:line="360" w:lineRule="auto"/>
        <w:ind w:left="420"/>
        <w:rPr>
          <w:rFonts w:ascii="宋体" w:hAnsi="宋体"/>
          <w:b/>
          <w:color w:val="000000"/>
          <w:sz w:val="24"/>
        </w:rPr>
      </w:pPr>
      <w:r w:rsidRPr="007F4C9F">
        <w:rPr>
          <w:rFonts w:ascii="宋体" w:hAnsi="宋体"/>
          <w:b/>
          <w:color w:val="000000"/>
          <w:sz w:val="24"/>
        </w:rPr>
        <w:t>ISO9000</w:t>
      </w:r>
      <w:r w:rsidRPr="007F4C9F">
        <w:rPr>
          <w:rFonts w:ascii="宋体" w:hAnsi="宋体" w:hint="eastAsia"/>
          <w:b/>
          <w:color w:val="000000"/>
          <w:sz w:val="24"/>
        </w:rPr>
        <w:t>质量体系</w:t>
      </w:r>
    </w:p>
    <w:p w:rsidR="005E5509" w:rsidRPr="007F4C9F" w:rsidRDefault="005E5509" w:rsidP="005E5509">
      <w:pPr>
        <w:spacing w:after="156" w:line="360" w:lineRule="auto"/>
        <w:ind w:firstLine="482"/>
        <w:rPr>
          <w:rFonts w:ascii="宋体" w:hAnsi="宋体"/>
          <w:color w:val="000000"/>
          <w:sz w:val="24"/>
        </w:rPr>
      </w:pPr>
      <w:r w:rsidRPr="007F4C9F">
        <w:rPr>
          <w:rFonts w:ascii="宋体" w:hAnsi="宋体" w:hint="eastAsia"/>
          <w:color w:val="000000"/>
          <w:sz w:val="24"/>
        </w:rPr>
        <w:t>为我们的系统项目中的活动与行为提供了质量评价标准与规范，保证项目的结果符合用户要求、并让用户满意。</w:t>
      </w:r>
    </w:p>
    <w:p w:rsidR="005E5509" w:rsidRPr="009C1726" w:rsidRDefault="005E5509" w:rsidP="005E5509">
      <w:pPr>
        <w:pStyle w:val="4"/>
        <w:ind w:left="1152" w:hanging="1152"/>
      </w:pPr>
      <w:bookmarkStart w:id="75" w:name="_Toc138768618"/>
      <w:bookmarkStart w:id="76" w:name="_Toc152925773"/>
      <w:bookmarkStart w:id="77" w:name="_Toc209414206"/>
      <w:bookmarkStart w:id="78" w:name="_Toc216188201"/>
      <w:bookmarkStart w:id="79" w:name="_Toc226957597"/>
      <w:bookmarkStart w:id="80" w:name="_Toc228241785"/>
      <w:bookmarkStart w:id="81" w:name="_Toc236710799"/>
      <w:bookmarkStart w:id="82" w:name="_Toc240264487"/>
      <w:bookmarkStart w:id="83" w:name="_Toc262225468"/>
      <w:bookmarkStart w:id="84" w:name="_Toc388974792"/>
      <w:bookmarkStart w:id="85" w:name="_Toc395803621"/>
      <w:bookmarkStart w:id="86" w:name="_Toc395876398"/>
      <w:bookmarkStart w:id="87" w:name="_Toc399860856"/>
      <w:r w:rsidRPr="009C1726">
        <w:rPr>
          <w:rFonts w:hint="eastAsia"/>
        </w:rPr>
        <w:t>行为控制层面</w:t>
      </w:r>
      <w:bookmarkEnd w:id="75"/>
      <w:bookmarkEnd w:id="76"/>
      <w:bookmarkEnd w:id="77"/>
      <w:bookmarkEnd w:id="78"/>
      <w:bookmarkEnd w:id="79"/>
      <w:bookmarkEnd w:id="80"/>
      <w:bookmarkEnd w:id="81"/>
      <w:bookmarkEnd w:id="82"/>
      <w:bookmarkEnd w:id="83"/>
      <w:bookmarkEnd w:id="84"/>
      <w:bookmarkEnd w:id="85"/>
      <w:bookmarkEnd w:id="86"/>
      <w:bookmarkEnd w:id="87"/>
    </w:p>
    <w:p w:rsidR="005E5509" w:rsidRPr="007F4C9F" w:rsidRDefault="005E5509" w:rsidP="005E5509">
      <w:pPr>
        <w:spacing w:after="156" w:line="360" w:lineRule="auto"/>
        <w:ind w:firstLine="482"/>
        <w:rPr>
          <w:rFonts w:ascii="宋体" w:hAnsi="宋体"/>
          <w:color w:val="000000"/>
          <w:sz w:val="24"/>
        </w:rPr>
      </w:pPr>
      <w:r w:rsidRPr="007F4C9F">
        <w:rPr>
          <w:rFonts w:ascii="宋体" w:hAnsi="宋体" w:hint="eastAsia"/>
          <w:color w:val="000000"/>
          <w:sz w:val="24"/>
        </w:rPr>
        <w:t>在行为控制层面 (Procedure Control)，我们关注：</w:t>
      </w:r>
    </w:p>
    <w:p w:rsidR="005E5509" w:rsidRPr="007F4C9F" w:rsidRDefault="005E5509" w:rsidP="005E5509">
      <w:pPr>
        <w:numPr>
          <w:ilvl w:val="0"/>
          <w:numId w:val="8"/>
        </w:numPr>
        <w:tabs>
          <w:tab w:val="clear" w:pos="902"/>
        </w:tabs>
        <w:spacing w:after="156" w:line="360" w:lineRule="auto"/>
        <w:ind w:left="420"/>
        <w:rPr>
          <w:rFonts w:ascii="宋体" w:hAnsi="宋体"/>
          <w:b/>
          <w:color w:val="000000"/>
          <w:sz w:val="24"/>
        </w:rPr>
      </w:pPr>
      <w:r w:rsidRPr="007F4C9F">
        <w:rPr>
          <w:rFonts w:ascii="宋体" w:hAnsi="宋体" w:hint="eastAsia"/>
          <w:b/>
          <w:color w:val="000000"/>
          <w:sz w:val="24"/>
        </w:rPr>
        <w:t>项目监控体系</w:t>
      </w:r>
    </w:p>
    <w:p w:rsidR="005E5509" w:rsidRPr="007F4C9F" w:rsidRDefault="005E5509" w:rsidP="005E5509">
      <w:pPr>
        <w:spacing w:after="156" w:line="360" w:lineRule="auto"/>
        <w:ind w:firstLine="482"/>
        <w:rPr>
          <w:rFonts w:ascii="宋体" w:hAnsi="宋体"/>
          <w:color w:val="000000"/>
          <w:sz w:val="24"/>
        </w:rPr>
      </w:pPr>
      <w:r w:rsidRPr="007F4C9F">
        <w:rPr>
          <w:rFonts w:ascii="宋体" w:hAnsi="宋体" w:hint="eastAsia"/>
          <w:color w:val="000000"/>
          <w:sz w:val="24"/>
        </w:rPr>
        <w:t>完善的公司项目监控体系，将项目管理的重点放在项目的运行指标，解决“如何管好公司的重量级项目”的问题，统一对项目的立项、执行和结项实行全程监控与管理，其中包括立项评估、状态跟踪、差异管理、阶段性评估、过程监理和项目总结等控制点，动态监控每个项目的范围、时间、质量、成本、人力、风险等状态，为项目目标的实现和用户满意提供保障。</w:t>
      </w:r>
    </w:p>
    <w:p w:rsidR="005E5509" w:rsidRPr="007F4C9F" w:rsidRDefault="005E5509" w:rsidP="005E5509">
      <w:pPr>
        <w:numPr>
          <w:ilvl w:val="0"/>
          <w:numId w:val="8"/>
        </w:numPr>
        <w:tabs>
          <w:tab w:val="clear" w:pos="902"/>
        </w:tabs>
        <w:spacing w:after="156" w:line="360" w:lineRule="auto"/>
        <w:ind w:left="420"/>
        <w:rPr>
          <w:rFonts w:ascii="宋体" w:hAnsi="宋体"/>
          <w:b/>
          <w:color w:val="000000"/>
          <w:sz w:val="24"/>
        </w:rPr>
      </w:pPr>
      <w:r w:rsidRPr="007F4C9F">
        <w:rPr>
          <w:rFonts w:ascii="宋体" w:hAnsi="宋体" w:hint="eastAsia"/>
          <w:b/>
          <w:color w:val="000000"/>
          <w:sz w:val="24"/>
        </w:rPr>
        <w:t>过程规范体系</w:t>
      </w:r>
    </w:p>
    <w:p w:rsidR="005E5509" w:rsidRPr="007F4C9F" w:rsidRDefault="005E5509" w:rsidP="005E5509">
      <w:pPr>
        <w:spacing w:after="156" w:line="360" w:lineRule="auto"/>
        <w:ind w:firstLine="482"/>
        <w:rPr>
          <w:rFonts w:ascii="宋体" w:hAnsi="宋体"/>
          <w:color w:val="000000"/>
          <w:sz w:val="24"/>
        </w:rPr>
      </w:pPr>
      <w:r w:rsidRPr="007F4C9F">
        <w:rPr>
          <w:rFonts w:ascii="宋体" w:hAnsi="宋体" w:hint="eastAsia"/>
          <w:color w:val="000000"/>
          <w:sz w:val="24"/>
        </w:rPr>
        <w:t>适用的过程规范是项目监控体系的基础，引导管理者将其管理的重点放在项目的执行过程，解决“如何管理好一个项目”的问题。过程规范，就是要不断加强员工的“过程与质量意识”，并通过其行为落到实处。为项目的实施过程能够实现预期的目标提供保障。</w:t>
      </w:r>
    </w:p>
    <w:p w:rsidR="005E5509" w:rsidRPr="007F4C9F" w:rsidRDefault="005E5509" w:rsidP="005E5509">
      <w:pPr>
        <w:numPr>
          <w:ilvl w:val="0"/>
          <w:numId w:val="8"/>
        </w:numPr>
        <w:tabs>
          <w:tab w:val="clear" w:pos="902"/>
        </w:tabs>
        <w:spacing w:after="156" w:line="360" w:lineRule="auto"/>
        <w:ind w:left="420"/>
        <w:rPr>
          <w:rFonts w:ascii="宋体" w:hAnsi="宋体"/>
          <w:b/>
          <w:color w:val="000000"/>
          <w:sz w:val="24"/>
        </w:rPr>
      </w:pPr>
      <w:r w:rsidRPr="007F4C9F">
        <w:rPr>
          <w:rFonts w:ascii="宋体" w:hAnsi="宋体" w:hint="eastAsia"/>
          <w:b/>
          <w:color w:val="000000"/>
          <w:sz w:val="24"/>
        </w:rPr>
        <w:t>个人绩效体系</w:t>
      </w:r>
    </w:p>
    <w:p w:rsidR="005E5509" w:rsidRPr="007F4C9F" w:rsidRDefault="005E5509" w:rsidP="005E5509">
      <w:pPr>
        <w:spacing w:after="156" w:line="360" w:lineRule="auto"/>
        <w:ind w:firstLine="482"/>
        <w:rPr>
          <w:rFonts w:ascii="宋体" w:hAnsi="宋体"/>
          <w:color w:val="000000"/>
          <w:sz w:val="24"/>
        </w:rPr>
      </w:pPr>
      <w:r w:rsidRPr="007F4C9F">
        <w:rPr>
          <w:rFonts w:ascii="宋体" w:hAnsi="宋体" w:hint="eastAsia"/>
          <w:color w:val="000000"/>
          <w:sz w:val="24"/>
        </w:rPr>
        <w:t>将项目组成员的管理重点放在工作有效性方面，解决“如何将项目中的一件事做到位”的问题。一方面通过各种培训提高个人技能，另一方面，可以引入新</w:t>
      </w:r>
      <w:r w:rsidRPr="007F4C9F">
        <w:rPr>
          <w:rFonts w:ascii="宋体" w:hAnsi="宋体" w:hint="eastAsia"/>
          <w:color w:val="000000"/>
          <w:sz w:val="24"/>
        </w:rPr>
        <w:lastRenderedPageBreak/>
        <w:t>的技术和方法、推广新的工具软件以提高过程能力和工作效率，并降低规范化造成的管理成本，为项目实施的按期保质提供保障。</w:t>
      </w:r>
    </w:p>
    <w:p w:rsidR="005E5509" w:rsidRPr="0015004A" w:rsidRDefault="005E5509" w:rsidP="005E5509">
      <w:pPr>
        <w:pStyle w:val="3"/>
        <w:ind w:left="964" w:hanging="964"/>
      </w:pPr>
      <w:bookmarkStart w:id="88" w:name="_Toc236710800"/>
      <w:bookmarkStart w:id="89" w:name="_Toc240264488"/>
      <w:bookmarkStart w:id="90" w:name="_Toc262225469"/>
      <w:bookmarkStart w:id="91" w:name="_Toc388974793"/>
      <w:bookmarkStart w:id="92" w:name="_Toc395803622"/>
      <w:bookmarkStart w:id="93" w:name="_Toc395876399"/>
      <w:bookmarkStart w:id="94" w:name="_Toc399860857"/>
      <w:r w:rsidRPr="0015004A">
        <w:rPr>
          <w:rFonts w:hint="eastAsia"/>
        </w:rPr>
        <w:t>项目工程进度安排</w:t>
      </w:r>
      <w:bookmarkEnd w:id="88"/>
      <w:bookmarkEnd w:id="89"/>
      <w:bookmarkEnd w:id="90"/>
      <w:bookmarkEnd w:id="91"/>
      <w:bookmarkEnd w:id="92"/>
      <w:bookmarkEnd w:id="93"/>
      <w:bookmarkEnd w:id="94"/>
    </w:p>
    <w:p w:rsidR="005E5509" w:rsidRDefault="005E5509" w:rsidP="005E5509">
      <w:pPr>
        <w:spacing w:line="360" w:lineRule="auto"/>
        <w:ind w:firstLineChars="200" w:firstLine="480"/>
        <w:rPr>
          <w:rFonts w:ascii="宋体"/>
          <w:sz w:val="24"/>
        </w:rPr>
      </w:pPr>
      <w:r w:rsidRPr="007F4C9F">
        <w:rPr>
          <w:rFonts w:ascii="宋体" w:hint="eastAsia"/>
          <w:sz w:val="24"/>
        </w:rPr>
        <w:t>通过对</w:t>
      </w:r>
      <w:r>
        <w:rPr>
          <w:rFonts w:ascii="宋体" w:hint="eastAsia"/>
          <w:sz w:val="24"/>
        </w:rPr>
        <w:t>本次</w:t>
      </w:r>
      <w:r w:rsidRPr="007F4C9F">
        <w:rPr>
          <w:rFonts w:ascii="宋体" w:hint="eastAsia"/>
          <w:sz w:val="24"/>
        </w:rPr>
        <w:t>项目需求的详细分析，结合我们以往系统建设经验，</w:t>
      </w:r>
      <w:r>
        <w:rPr>
          <w:rFonts w:ascii="宋体" w:hint="eastAsia"/>
          <w:sz w:val="24"/>
        </w:rPr>
        <w:t>本项目计划分两个阶段实现，</w:t>
      </w:r>
      <w:r w:rsidRPr="007F4C9F">
        <w:rPr>
          <w:rFonts w:ascii="宋体" w:hint="eastAsia"/>
          <w:sz w:val="24"/>
        </w:rPr>
        <w:t>对系统平台建设具体时间安排如下：</w:t>
      </w:r>
    </w:p>
    <w:p w:rsidR="005E5509" w:rsidRPr="007F4C9F" w:rsidRDefault="005E5509" w:rsidP="005E5509">
      <w:pPr>
        <w:spacing w:line="360" w:lineRule="auto"/>
        <w:ind w:firstLineChars="200" w:firstLine="480"/>
        <w:rPr>
          <w:rFonts w:ascii="宋体"/>
          <w:sz w:val="24"/>
        </w:rPr>
      </w:pPr>
      <w:r>
        <w:rPr>
          <w:rFonts w:ascii="宋体" w:hint="eastAsia"/>
          <w:sz w:val="24"/>
        </w:rPr>
        <w:t>需求调研阶段，</w:t>
      </w:r>
      <w:r w:rsidRPr="007F4C9F">
        <w:rPr>
          <w:rFonts w:ascii="宋体" w:hint="eastAsia"/>
          <w:sz w:val="24"/>
        </w:rPr>
        <w:t>用时</w:t>
      </w:r>
      <w:r>
        <w:rPr>
          <w:rFonts w:ascii="宋体" w:hint="eastAsia"/>
          <w:sz w:val="24"/>
        </w:rPr>
        <w:t>日</w:t>
      </w:r>
      <w:r w:rsidRPr="007F4C9F">
        <w:rPr>
          <w:rFonts w:ascii="宋体" w:hint="eastAsia"/>
          <w:sz w:val="24"/>
        </w:rPr>
        <w:t>：完成第一阶段需求调研确认，公司内部编码、功能调试、接口</w:t>
      </w:r>
      <w:r>
        <w:rPr>
          <w:rFonts w:ascii="宋体" w:hint="eastAsia"/>
          <w:sz w:val="24"/>
        </w:rPr>
        <w:t>开发</w:t>
      </w:r>
      <w:r w:rsidRPr="007F4C9F">
        <w:rPr>
          <w:rFonts w:ascii="宋体" w:hint="eastAsia"/>
          <w:sz w:val="24"/>
        </w:rPr>
        <w:t>调试等工作</w:t>
      </w:r>
      <w:r>
        <w:rPr>
          <w:rFonts w:ascii="宋体" w:hint="eastAsia"/>
          <w:sz w:val="24"/>
        </w:rPr>
        <w:t>，开发工具；</w:t>
      </w:r>
    </w:p>
    <w:p w:rsidR="005E5509" w:rsidRPr="007F4C9F" w:rsidRDefault="005E5509" w:rsidP="005E5509">
      <w:pPr>
        <w:spacing w:line="360" w:lineRule="auto"/>
        <w:ind w:firstLineChars="200" w:firstLine="480"/>
        <w:rPr>
          <w:rFonts w:ascii="宋体"/>
          <w:sz w:val="24"/>
        </w:rPr>
      </w:pPr>
      <w:r>
        <w:rPr>
          <w:rFonts w:ascii="宋体" w:hint="eastAsia"/>
          <w:sz w:val="24"/>
        </w:rPr>
        <w:t>系统集成阶段</w:t>
      </w:r>
      <w:r w:rsidRPr="007F4C9F">
        <w:rPr>
          <w:rFonts w:ascii="宋体" w:hint="eastAsia"/>
          <w:sz w:val="24"/>
        </w:rPr>
        <w:t>，用时</w:t>
      </w:r>
      <w:r>
        <w:rPr>
          <w:rFonts w:ascii="宋体" w:hint="eastAsia"/>
          <w:sz w:val="24"/>
        </w:rPr>
        <w:t>日</w:t>
      </w:r>
      <w:r w:rsidRPr="007F4C9F">
        <w:rPr>
          <w:rFonts w:ascii="宋体" w:hint="eastAsia"/>
          <w:sz w:val="24"/>
        </w:rPr>
        <w:t>：系统部署软硬件系统集成阶段</w:t>
      </w:r>
      <w:r>
        <w:rPr>
          <w:rFonts w:ascii="宋体" w:hint="eastAsia"/>
          <w:sz w:val="24"/>
        </w:rPr>
        <w:t>；</w:t>
      </w:r>
    </w:p>
    <w:p w:rsidR="005E5509" w:rsidRPr="007F4C9F" w:rsidRDefault="005E5509" w:rsidP="005E5509">
      <w:pPr>
        <w:spacing w:line="360" w:lineRule="auto"/>
        <w:ind w:firstLineChars="200" w:firstLine="480"/>
        <w:rPr>
          <w:rFonts w:ascii="宋体"/>
          <w:sz w:val="24"/>
        </w:rPr>
      </w:pPr>
      <w:r>
        <w:rPr>
          <w:rFonts w:ascii="宋体" w:hint="eastAsia"/>
          <w:sz w:val="24"/>
        </w:rPr>
        <w:t>测试阶段</w:t>
      </w:r>
      <w:r w:rsidRPr="007F4C9F">
        <w:rPr>
          <w:rFonts w:ascii="宋体" w:hint="eastAsia"/>
          <w:sz w:val="24"/>
        </w:rPr>
        <w:t>，用时</w:t>
      </w:r>
      <w:r>
        <w:rPr>
          <w:rFonts w:ascii="宋体" w:hint="eastAsia"/>
          <w:sz w:val="24"/>
        </w:rPr>
        <w:t>日</w:t>
      </w:r>
      <w:r w:rsidRPr="007F4C9F">
        <w:rPr>
          <w:rFonts w:ascii="宋体" w:hint="eastAsia"/>
          <w:sz w:val="24"/>
        </w:rPr>
        <w:t>：系统进入测试阶段</w:t>
      </w:r>
      <w:r>
        <w:rPr>
          <w:rFonts w:ascii="宋体" w:hint="eastAsia"/>
          <w:sz w:val="24"/>
        </w:rPr>
        <w:t>；</w:t>
      </w:r>
    </w:p>
    <w:p w:rsidR="005E5509" w:rsidRPr="007F4C9F" w:rsidRDefault="005E5509" w:rsidP="005E5509">
      <w:pPr>
        <w:spacing w:line="360" w:lineRule="auto"/>
        <w:ind w:firstLineChars="200" w:firstLine="480"/>
        <w:rPr>
          <w:rFonts w:ascii="宋体"/>
          <w:sz w:val="24"/>
        </w:rPr>
      </w:pPr>
      <w:r>
        <w:rPr>
          <w:rFonts w:ascii="宋体" w:hint="eastAsia"/>
          <w:sz w:val="24"/>
        </w:rPr>
        <w:t>试运行阶段</w:t>
      </w:r>
      <w:r w:rsidRPr="007F4C9F">
        <w:rPr>
          <w:rFonts w:ascii="宋体" w:hint="eastAsia"/>
          <w:sz w:val="24"/>
        </w:rPr>
        <w:t>，用时</w:t>
      </w:r>
      <w:r>
        <w:rPr>
          <w:rFonts w:ascii="宋体" w:hint="eastAsia"/>
          <w:sz w:val="24"/>
        </w:rPr>
        <w:t>日</w:t>
      </w:r>
      <w:r w:rsidRPr="007F4C9F">
        <w:rPr>
          <w:rFonts w:ascii="宋体" w:hint="eastAsia"/>
          <w:sz w:val="24"/>
        </w:rPr>
        <w:t>：系统进入试运行阶段，监控整个系统运行，协助证券公司维护和管理整个系统，保证系统良好的运转</w:t>
      </w:r>
      <w:r>
        <w:rPr>
          <w:rFonts w:ascii="宋体" w:hint="eastAsia"/>
          <w:sz w:val="24"/>
        </w:rPr>
        <w:t>；</w:t>
      </w:r>
    </w:p>
    <w:p w:rsidR="005E5509" w:rsidRDefault="005E5509" w:rsidP="005E5509">
      <w:pPr>
        <w:spacing w:line="360" w:lineRule="auto"/>
        <w:ind w:firstLineChars="200" w:firstLine="480"/>
        <w:rPr>
          <w:rFonts w:ascii="宋体"/>
          <w:sz w:val="24"/>
        </w:rPr>
      </w:pPr>
      <w:r>
        <w:rPr>
          <w:rFonts w:ascii="宋体" w:hint="eastAsia"/>
          <w:sz w:val="24"/>
        </w:rPr>
        <w:t>正式上线阶段</w:t>
      </w:r>
      <w:r w:rsidRPr="007F4C9F">
        <w:rPr>
          <w:rFonts w:ascii="宋体" w:hint="eastAsia"/>
          <w:sz w:val="24"/>
        </w:rPr>
        <w:t>，</w:t>
      </w:r>
      <w:r>
        <w:rPr>
          <w:rFonts w:ascii="宋体" w:hint="eastAsia"/>
          <w:sz w:val="24"/>
        </w:rPr>
        <w:t>用时</w:t>
      </w:r>
      <w:r w:rsidRPr="007F4C9F">
        <w:rPr>
          <w:rFonts w:ascii="宋体" w:hint="eastAsia"/>
          <w:sz w:val="24"/>
        </w:rPr>
        <w:t>日：系统正式运行开通。</w:t>
      </w:r>
    </w:p>
    <w:p w:rsidR="005E5509" w:rsidRPr="00C70F4E" w:rsidRDefault="005E5509" w:rsidP="005E5509">
      <w:pPr>
        <w:spacing w:line="360" w:lineRule="auto"/>
        <w:ind w:firstLineChars="200" w:firstLine="482"/>
        <w:rPr>
          <w:rFonts w:ascii="宋体"/>
          <w:sz w:val="24"/>
        </w:rPr>
      </w:pPr>
      <w:r w:rsidRPr="00C70F4E">
        <w:rPr>
          <w:rFonts w:ascii="宋体"/>
          <w:b/>
          <w:sz w:val="24"/>
        </w:rPr>
        <w:t>注</w:t>
      </w:r>
      <w:r w:rsidRPr="00C70F4E">
        <w:rPr>
          <w:rFonts w:ascii="宋体" w:hint="eastAsia"/>
          <w:b/>
          <w:sz w:val="24"/>
        </w:rPr>
        <w:t>：</w:t>
      </w:r>
      <w:r>
        <w:rPr>
          <w:rFonts w:ascii="宋体"/>
          <w:sz w:val="24"/>
        </w:rPr>
        <w:t>部分工作同时进行</w:t>
      </w:r>
      <w:r>
        <w:rPr>
          <w:rFonts w:ascii="宋体" w:hint="eastAsia"/>
          <w:sz w:val="24"/>
        </w:rPr>
        <w:t xml:space="preserve">。 </w:t>
      </w:r>
    </w:p>
    <w:p w:rsidR="005E5509" w:rsidRPr="00832BD1" w:rsidRDefault="005E5509" w:rsidP="005E5509">
      <w:pPr>
        <w:spacing w:line="360" w:lineRule="auto"/>
        <w:ind w:firstLineChars="200" w:firstLine="480"/>
        <w:rPr>
          <w:rFonts w:ascii="宋体"/>
          <w:sz w:val="24"/>
        </w:rPr>
      </w:pPr>
    </w:p>
    <w:p w:rsidR="005E5509" w:rsidRDefault="005E5509" w:rsidP="005E5509">
      <w:pPr>
        <w:pStyle w:val="3"/>
        <w:ind w:left="964" w:hanging="964"/>
      </w:pPr>
      <w:bookmarkStart w:id="95" w:name="_Toc262225470"/>
      <w:bookmarkStart w:id="96" w:name="_Toc388974794"/>
      <w:bookmarkStart w:id="97" w:name="_Toc395803623"/>
      <w:bookmarkStart w:id="98" w:name="_Toc395876400"/>
      <w:bookmarkStart w:id="99" w:name="_Toc399860858"/>
      <w:r w:rsidRPr="0015004A">
        <w:rPr>
          <w:rFonts w:hint="eastAsia"/>
        </w:rPr>
        <w:t>工程进度计划表</w:t>
      </w:r>
      <w:bookmarkEnd w:id="95"/>
      <w:bookmarkEnd w:id="96"/>
      <w:bookmarkEnd w:id="97"/>
      <w:bookmarkEnd w:id="98"/>
      <w:bookmarkEnd w:id="99"/>
    </w:p>
    <w:p w:rsidR="00623448" w:rsidRDefault="00623448" w:rsidP="00623448">
      <w:pPr>
        <w:rPr>
          <w:sz w:val="24"/>
        </w:rPr>
      </w:pPr>
      <w:r>
        <w:rPr>
          <w:rFonts w:hint="eastAsia"/>
          <w:sz w:val="24"/>
        </w:rPr>
        <w:t>周期与具体时间按安排：</w:t>
      </w:r>
      <w:r>
        <w:rPr>
          <w:rFonts w:hint="eastAsia"/>
          <w:sz w:val="24"/>
        </w:rPr>
        <w:t>T</w:t>
      </w:r>
      <w:r>
        <w:rPr>
          <w:rFonts w:hint="eastAsia"/>
          <w:sz w:val="24"/>
        </w:rPr>
        <w:t>为启动时间（单位：周）</w:t>
      </w:r>
    </w:p>
    <w:p w:rsidR="00623448" w:rsidRPr="00623448" w:rsidRDefault="00623448" w:rsidP="0062344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6"/>
        <w:gridCol w:w="1574"/>
      </w:tblGrid>
      <w:tr w:rsidR="00623448" w:rsidTr="00623448">
        <w:tc>
          <w:tcPr>
            <w:tcW w:w="4056" w:type="dxa"/>
          </w:tcPr>
          <w:p w:rsidR="00623448" w:rsidRDefault="00623448" w:rsidP="00623448">
            <w:pPr>
              <w:rPr>
                <w:b/>
                <w:sz w:val="24"/>
              </w:rPr>
            </w:pPr>
            <w:r>
              <w:rPr>
                <w:rFonts w:hint="eastAsia"/>
                <w:b/>
                <w:sz w:val="24"/>
              </w:rPr>
              <w:t>工作内容</w:t>
            </w:r>
          </w:p>
        </w:tc>
        <w:tc>
          <w:tcPr>
            <w:tcW w:w="1574" w:type="dxa"/>
          </w:tcPr>
          <w:p w:rsidR="00623448" w:rsidRDefault="00623448" w:rsidP="00623448">
            <w:pPr>
              <w:rPr>
                <w:b/>
                <w:sz w:val="24"/>
              </w:rPr>
            </w:pPr>
            <w:r>
              <w:rPr>
                <w:rFonts w:hint="eastAsia"/>
                <w:b/>
                <w:sz w:val="24"/>
              </w:rPr>
              <w:t>时间</w:t>
            </w:r>
          </w:p>
        </w:tc>
      </w:tr>
      <w:tr w:rsidR="00623448" w:rsidTr="00623448">
        <w:tc>
          <w:tcPr>
            <w:tcW w:w="4056" w:type="dxa"/>
          </w:tcPr>
          <w:p w:rsidR="00623448" w:rsidRDefault="00623448" w:rsidP="00623448">
            <w:pPr>
              <w:rPr>
                <w:rFonts w:ascii="宋体" w:hAnsi="宋体" w:cs="宋体"/>
                <w:sz w:val="24"/>
              </w:rPr>
            </w:pPr>
            <w:r>
              <w:rPr>
                <w:rFonts w:ascii="宋体" w:hAnsi="宋体" w:cs="宋体" w:hint="eastAsia"/>
                <w:sz w:val="24"/>
              </w:rPr>
              <w:t>需求分析</w:t>
            </w:r>
          </w:p>
        </w:tc>
        <w:tc>
          <w:tcPr>
            <w:tcW w:w="1574" w:type="dxa"/>
          </w:tcPr>
          <w:p w:rsidR="00623448" w:rsidRDefault="00623448" w:rsidP="00623448">
            <w:pPr>
              <w:rPr>
                <w:rFonts w:ascii="宋体" w:hAnsi="宋体" w:cs="宋体"/>
                <w:sz w:val="24"/>
              </w:rPr>
            </w:pPr>
            <w:r>
              <w:rPr>
                <w:rFonts w:ascii="宋体" w:hAnsi="宋体" w:cs="宋体" w:hint="eastAsia"/>
                <w:sz w:val="24"/>
              </w:rPr>
              <w:t>T---T+2</w:t>
            </w:r>
          </w:p>
        </w:tc>
      </w:tr>
      <w:tr w:rsidR="00623448" w:rsidTr="00623448">
        <w:tc>
          <w:tcPr>
            <w:tcW w:w="4056" w:type="dxa"/>
          </w:tcPr>
          <w:p w:rsidR="00623448" w:rsidRDefault="00623448" w:rsidP="00623448">
            <w:pPr>
              <w:rPr>
                <w:rFonts w:ascii="宋体" w:hAnsi="宋体" w:cs="宋体"/>
                <w:sz w:val="24"/>
              </w:rPr>
            </w:pPr>
            <w:r>
              <w:rPr>
                <w:rFonts w:ascii="宋体" w:hAnsi="宋体" w:cs="宋体" w:hint="eastAsia"/>
                <w:sz w:val="24"/>
              </w:rPr>
              <w:t>概要设计、详细设计</w:t>
            </w:r>
          </w:p>
        </w:tc>
        <w:tc>
          <w:tcPr>
            <w:tcW w:w="1574" w:type="dxa"/>
          </w:tcPr>
          <w:p w:rsidR="00623448" w:rsidRDefault="00623448" w:rsidP="00623448">
            <w:pPr>
              <w:rPr>
                <w:rFonts w:ascii="宋体" w:hAnsi="宋体" w:cs="宋体"/>
                <w:sz w:val="24"/>
              </w:rPr>
            </w:pPr>
            <w:r>
              <w:rPr>
                <w:rFonts w:ascii="宋体" w:hAnsi="宋体" w:cs="宋体" w:hint="eastAsia"/>
                <w:sz w:val="24"/>
              </w:rPr>
              <w:t xml:space="preserve">T+2---T+4 </w:t>
            </w:r>
          </w:p>
        </w:tc>
      </w:tr>
      <w:tr w:rsidR="00623448" w:rsidTr="00623448">
        <w:tc>
          <w:tcPr>
            <w:tcW w:w="4056" w:type="dxa"/>
          </w:tcPr>
          <w:p w:rsidR="00623448" w:rsidRDefault="00652E84" w:rsidP="00652E84">
            <w:pPr>
              <w:rPr>
                <w:rFonts w:ascii="宋体" w:hAnsi="宋体" w:cs="宋体"/>
                <w:sz w:val="24"/>
              </w:rPr>
            </w:pPr>
            <w:r>
              <w:rPr>
                <w:rFonts w:ascii="宋体" w:hAnsi="宋体" w:cs="宋体" w:hint="eastAsia"/>
                <w:sz w:val="24"/>
              </w:rPr>
              <w:t>行情部分开发</w:t>
            </w:r>
          </w:p>
        </w:tc>
        <w:tc>
          <w:tcPr>
            <w:tcW w:w="1574" w:type="dxa"/>
          </w:tcPr>
          <w:p w:rsidR="00623448" w:rsidRDefault="00623448" w:rsidP="00623448">
            <w:pPr>
              <w:rPr>
                <w:rFonts w:ascii="宋体" w:hAnsi="宋体" w:cs="宋体"/>
                <w:sz w:val="24"/>
              </w:rPr>
            </w:pPr>
            <w:r>
              <w:rPr>
                <w:rFonts w:ascii="宋体" w:hAnsi="宋体" w:cs="宋体" w:hint="eastAsia"/>
                <w:sz w:val="24"/>
              </w:rPr>
              <w:t>T+4---T+10</w:t>
            </w:r>
          </w:p>
        </w:tc>
      </w:tr>
      <w:tr w:rsidR="00623448" w:rsidTr="00623448">
        <w:tc>
          <w:tcPr>
            <w:tcW w:w="4056" w:type="dxa"/>
          </w:tcPr>
          <w:p w:rsidR="00623448" w:rsidRDefault="00652E84" w:rsidP="00623448">
            <w:pPr>
              <w:rPr>
                <w:rFonts w:ascii="宋体" w:hAnsi="宋体" w:cs="宋体"/>
                <w:sz w:val="24"/>
              </w:rPr>
            </w:pPr>
            <w:r>
              <w:rPr>
                <w:rFonts w:ascii="宋体" w:hAnsi="宋体" w:cs="宋体" w:hint="eastAsia"/>
                <w:sz w:val="24"/>
              </w:rPr>
              <w:t>交易部分开发</w:t>
            </w:r>
          </w:p>
        </w:tc>
        <w:tc>
          <w:tcPr>
            <w:tcW w:w="1574" w:type="dxa"/>
          </w:tcPr>
          <w:p w:rsidR="00623448" w:rsidRDefault="00623448" w:rsidP="00ED22EB">
            <w:pPr>
              <w:rPr>
                <w:rFonts w:ascii="宋体" w:hAnsi="宋体" w:cs="宋体"/>
                <w:sz w:val="24"/>
              </w:rPr>
            </w:pPr>
            <w:r>
              <w:rPr>
                <w:rFonts w:ascii="宋体" w:hAnsi="宋体" w:cs="宋体" w:hint="eastAsia"/>
                <w:sz w:val="24"/>
              </w:rPr>
              <w:t>T+</w:t>
            </w:r>
            <w:r w:rsidR="00652E84">
              <w:rPr>
                <w:rFonts w:ascii="宋体" w:hAnsi="宋体" w:cs="宋体" w:hint="eastAsia"/>
                <w:sz w:val="24"/>
              </w:rPr>
              <w:t>10</w:t>
            </w:r>
            <w:r>
              <w:rPr>
                <w:rFonts w:ascii="宋体" w:hAnsi="宋体" w:cs="宋体" w:hint="eastAsia"/>
                <w:sz w:val="24"/>
              </w:rPr>
              <w:t>---T+</w:t>
            </w:r>
            <w:r w:rsidR="00652E84">
              <w:rPr>
                <w:rFonts w:ascii="宋体" w:hAnsi="宋体" w:cs="宋体" w:hint="eastAsia"/>
                <w:sz w:val="24"/>
              </w:rPr>
              <w:t>2</w:t>
            </w:r>
            <w:r w:rsidR="00ED22EB">
              <w:rPr>
                <w:rFonts w:ascii="宋体" w:hAnsi="宋体" w:cs="宋体" w:hint="eastAsia"/>
                <w:sz w:val="24"/>
              </w:rPr>
              <w:t>6</w:t>
            </w:r>
          </w:p>
        </w:tc>
      </w:tr>
      <w:tr w:rsidR="00623448" w:rsidTr="00623448">
        <w:tc>
          <w:tcPr>
            <w:tcW w:w="4056" w:type="dxa"/>
          </w:tcPr>
          <w:p w:rsidR="00623448" w:rsidRDefault="00ED22EB" w:rsidP="00623448">
            <w:pPr>
              <w:rPr>
                <w:rFonts w:ascii="宋体" w:hAnsi="宋体" w:cs="宋体"/>
                <w:sz w:val="24"/>
              </w:rPr>
            </w:pPr>
            <w:r>
              <w:rPr>
                <w:rFonts w:ascii="宋体" w:hAnsi="宋体" w:cs="宋体" w:hint="eastAsia"/>
                <w:sz w:val="24"/>
              </w:rPr>
              <w:t>行为监控与数据分析开发</w:t>
            </w:r>
          </w:p>
        </w:tc>
        <w:tc>
          <w:tcPr>
            <w:tcW w:w="1574" w:type="dxa"/>
          </w:tcPr>
          <w:p w:rsidR="00623448" w:rsidRDefault="00623448" w:rsidP="00ED22EB">
            <w:pPr>
              <w:rPr>
                <w:rFonts w:ascii="宋体" w:hAnsi="宋体" w:cs="宋体"/>
                <w:sz w:val="24"/>
              </w:rPr>
            </w:pPr>
            <w:r>
              <w:rPr>
                <w:rFonts w:ascii="宋体" w:hAnsi="宋体" w:cs="宋体" w:hint="eastAsia"/>
                <w:sz w:val="24"/>
              </w:rPr>
              <w:t>T+</w:t>
            </w:r>
            <w:r w:rsidR="00ED22EB">
              <w:rPr>
                <w:rFonts w:ascii="宋体" w:hAnsi="宋体" w:cs="宋体" w:hint="eastAsia"/>
                <w:sz w:val="24"/>
              </w:rPr>
              <w:t>26</w:t>
            </w:r>
            <w:r>
              <w:rPr>
                <w:rFonts w:ascii="宋体" w:hAnsi="宋体" w:cs="宋体" w:hint="eastAsia"/>
                <w:sz w:val="24"/>
              </w:rPr>
              <w:t>---T+</w:t>
            </w:r>
            <w:r w:rsidR="00ED22EB">
              <w:rPr>
                <w:rFonts w:ascii="宋体" w:hAnsi="宋体" w:cs="宋体" w:hint="eastAsia"/>
                <w:sz w:val="24"/>
              </w:rPr>
              <w:t>30</w:t>
            </w:r>
          </w:p>
        </w:tc>
      </w:tr>
      <w:tr w:rsidR="00623448" w:rsidTr="00623448">
        <w:tc>
          <w:tcPr>
            <w:tcW w:w="4056" w:type="dxa"/>
          </w:tcPr>
          <w:p w:rsidR="00623448" w:rsidRDefault="00ED22EB" w:rsidP="00ED22EB">
            <w:pPr>
              <w:rPr>
                <w:rFonts w:ascii="宋体" w:hAnsi="宋体" w:cs="宋体"/>
                <w:sz w:val="24"/>
              </w:rPr>
            </w:pPr>
            <w:r>
              <w:rPr>
                <w:rFonts w:ascii="宋体" w:hAnsi="宋体" w:cs="宋体" w:hint="eastAsia"/>
                <w:sz w:val="24"/>
              </w:rPr>
              <w:t>模块集成与联调</w:t>
            </w:r>
          </w:p>
        </w:tc>
        <w:tc>
          <w:tcPr>
            <w:tcW w:w="1574" w:type="dxa"/>
          </w:tcPr>
          <w:p w:rsidR="00623448" w:rsidRDefault="00623448" w:rsidP="00ED22EB">
            <w:pPr>
              <w:rPr>
                <w:rFonts w:ascii="宋体" w:hAnsi="宋体" w:cs="宋体"/>
                <w:sz w:val="24"/>
              </w:rPr>
            </w:pPr>
            <w:r>
              <w:rPr>
                <w:rFonts w:ascii="宋体" w:hAnsi="宋体" w:cs="宋体" w:hint="eastAsia"/>
                <w:sz w:val="24"/>
              </w:rPr>
              <w:t>T+</w:t>
            </w:r>
            <w:r w:rsidR="00ED22EB">
              <w:rPr>
                <w:rFonts w:ascii="宋体" w:hAnsi="宋体" w:cs="宋体" w:hint="eastAsia"/>
                <w:sz w:val="24"/>
              </w:rPr>
              <w:t>30</w:t>
            </w:r>
            <w:r>
              <w:rPr>
                <w:rFonts w:ascii="宋体" w:hAnsi="宋体" w:cs="宋体" w:hint="eastAsia"/>
                <w:sz w:val="24"/>
              </w:rPr>
              <w:t>---T+</w:t>
            </w:r>
            <w:r w:rsidR="00ED22EB">
              <w:rPr>
                <w:rFonts w:ascii="宋体" w:hAnsi="宋体" w:cs="宋体" w:hint="eastAsia"/>
                <w:sz w:val="24"/>
              </w:rPr>
              <w:t>36</w:t>
            </w:r>
          </w:p>
        </w:tc>
      </w:tr>
      <w:tr w:rsidR="00623448" w:rsidTr="00623448">
        <w:tc>
          <w:tcPr>
            <w:tcW w:w="4056" w:type="dxa"/>
          </w:tcPr>
          <w:p w:rsidR="00623448" w:rsidRDefault="00ED22EB" w:rsidP="00623448">
            <w:pPr>
              <w:rPr>
                <w:rFonts w:ascii="宋体" w:hAnsi="宋体" w:cs="宋体"/>
                <w:sz w:val="24"/>
              </w:rPr>
            </w:pPr>
            <w:r>
              <w:rPr>
                <w:rFonts w:ascii="宋体" w:hAnsi="宋体" w:cs="宋体" w:hint="eastAsia"/>
                <w:sz w:val="24"/>
              </w:rPr>
              <w:t>系统测试</w:t>
            </w:r>
          </w:p>
        </w:tc>
        <w:tc>
          <w:tcPr>
            <w:tcW w:w="1574" w:type="dxa"/>
          </w:tcPr>
          <w:p w:rsidR="00623448" w:rsidRDefault="00623448" w:rsidP="00ED22EB">
            <w:pPr>
              <w:rPr>
                <w:rFonts w:ascii="宋体" w:hAnsi="宋体" w:cs="宋体"/>
                <w:sz w:val="24"/>
              </w:rPr>
            </w:pPr>
            <w:r>
              <w:rPr>
                <w:rFonts w:ascii="宋体" w:hAnsi="宋体" w:cs="宋体" w:hint="eastAsia"/>
                <w:sz w:val="24"/>
              </w:rPr>
              <w:t>T+</w:t>
            </w:r>
            <w:r w:rsidR="00ED22EB">
              <w:rPr>
                <w:rFonts w:ascii="宋体" w:hAnsi="宋体" w:cs="宋体" w:hint="eastAsia"/>
                <w:sz w:val="24"/>
              </w:rPr>
              <w:t>36</w:t>
            </w:r>
            <w:r>
              <w:rPr>
                <w:rFonts w:ascii="宋体" w:hAnsi="宋体" w:cs="宋体" w:hint="eastAsia"/>
                <w:sz w:val="24"/>
              </w:rPr>
              <w:t>---T+</w:t>
            </w:r>
            <w:r w:rsidR="00ED22EB">
              <w:rPr>
                <w:rFonts w:ascii="宋体" w:hAnsi="宋体" w:cs="宋体" w:hint="eastAsia"/>
                <w:sz w:val="24"/>
              </w:rPr>
              <w:t>44</w:t>
            </w:r>
          </w:p>
        </w:tc>
      </w:tr>
      <w:tr w:rsidR="00623448" w:rsidTr="00623448">
        <w:tc>
          <w:tcPr>
            <w:tcW w:w="4056" w:type="dxa"/>
          </w:tcPr>
          <w:p w:rsidR="00623448" w:rsidRDefault="00ED22EB" w:rsidP="00623448">
            <w:pPr>
              <w:rPr>
                <w:rFonts w:ascii="宋体" w:hAnsi="宋体" w:cs="宋体"/>
                <w:sz w:val="24"/>
              </w:rPr>
            </w:pPr>
            <w:r>
              <w:rPr>
                <w:rFonts w:ascii="宋体" w:hAnsi="宋体" w:cs="宋体" w:hint="eastAsia"/>
                <w:sz w:val="24"/>
              </w:rPr>
              <w:t>系统试运行</w:t>
            </w:r>
          </w:p>
        </w:tc>
        <w:tc>
          <w:tcPr>
            <w:tcW w:w="1574" w:type="dxa"/>
          </w:tcPr>
          <w:p w:rsidR="00623448" w:rsidRDefault="00623448" w:rsidP="00ED22EB">
            <w:pPr>
              <w:rPr>
                <w:rFonts w:ascii="宋体" w:hAnsi="宋体" w:cs="宋体"/>
                <w:sz w:val="24"/>
              </w:rPr>
            </w:pPr>
            <w:r>
              <w:rPr>
                <w:rFonts w:ascii="宋体" w:hAnsi="宋体" w:cs="宋体" w:hint="eastAsia"/>
                <w:sz w:val="24"/>
              </w:rPr>
              <w:t>T+</w:t>
            </w:r>
            <w:r w:rsidR="00ED22EB">
              <w:rPr>
                <w:rFonts w:ascii="宋体" w:hAnsi="宋体" w:cs="宋体" w:hint="eastAsia"/>
                <w:sz w:val="24"/>
              </w:rPr>
              <w:t>44</w:t>
            </w:r>
            <w:r>
              <w:rPr>
                <w:rFonts w:ascii="宋体" w:hAnsi="宋体" w:cs="宋体" w:hint="eastAsia"/>
                <w:sz w:val="24"/>
              </w:rPr>
              <w:t>---T+</w:t>
            </w:r>
            <w:r w:rsidR="00ED22EB">
              <w:rPr>
                <w:rFonts w:ascii="宋体" w:hAnsi="宋体" w:cs="宋体" w:hint="eastAsia"/>
                <w:sz w:val="24"/>
              </w:rPr>
              <w:t>48</w:t>
            </w:r>
          </w:p>
        </w:tc>
      </w:tr>
    </w:tbl>
    <w:p w:rsidR="005E5509" w:rsidRDefault="005E5509" w:rsidP="005E5509"/>
    <w:p w:rsidR="005E5509" w:rsidRDefault="005E5509" w:rsidP="005E5509"/>
    <w:p w:rsidR="005E5509" w:rsidRDefault="005E5509" w:rsidP="005E5509"/>
    <w:p w:rsidR="005E5509" w:rsidRDefault="005E5509" w:rsidP="005E5509"/>
    <w:p w:rsidR="005E5509" w:rsidRDefault="005E5509" w:rsidP="005E5509"/>
    <w:p w:rsidR="005E5509" w:rsidRDefault="005E5509" w:rsidP="005E5509"/>
    <w:p w:rsidR="005E5509" w:rsidRDefault="005E5509" w:rsidP="005E5509"/>
    <w:p w:rsidR="005E5509" w:rsidRDefault="002D2855" w:rsidP="00623448">
      <w:pPr>
        <w:spacing w:beforeLines="100" w:before="312" w:afterLines="100" w:after="312" w:line="360" w:lineRule="auto"/>
        <w:rPr>
          <w:sz w:val="30"/>
          <w:szCs w:val="30"/>
        </w:rPr>
      </w:pPr>
      <w:r>
        <w:rPr>
          <w:noProof/>
          <w:sz w:val="30"/>
          <w:szCs w:val="30"/>
        </w:rPr>
        <w:lastRenderedPageBreak/>
        <w:pict>
          <v:shapetype id="_x0000_t202" coordsize="21600,21600" o:spt="202" path="m,l,21600r21600,l21600,xe">
            <v:stroke joinstyle="miter"/>
            <v:path gradientshapeok="t" o:connecttype="rect"/>
          </v:shapetype>
          <v:shape id="文本框 20501" o:spid="_x0000_s1046" type="#_x0000_t202" style="position:absolute;left:0;text-align:left;margin-left:27.05pt;margin-top:327.6pt;width:197.6pt;height:24.9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" filled="f" stroked="f">
            <v:textbox>
              <w:txbxContent>
                <w:p w:rsidR="00623448" w:rsidRDefault="00623448" w:rsidP="005E5509">
                  <w:pPr>
                    <w:rPr>
                      <w:szCs w:val="21"/>
                    </w:rPr>
                  </w:pPr>
                  <w:r>
                    <w:rPr>
                      <w:rFonts w:ascii="宋体" w:hAnsi="宋体" w:hint="eastAsia"/>
                      <w:b/>
                      <w:szCs w:val="21"/>
                    </w:rPr>
                    <w:t>90日完成</w:t>
                  </w:r>
                </w:p>
              </w:txbxContent>
            </v:textbox>
          </v:shape>
        </w:pict>
      </w:r>
      <w:r>
        <w:rPr>
          <w:noProof/>
          <w:sz w:val="20"/>
          <w:szCs w:val="30"/>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20502" o:spid="_x0000_s1047" type="#_x0000_t176" style="position:absolute;left:0;text-align:left;margin-left:27.05pt;margin-top:296.4pt;width:242.95pt;height:28.2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" fillcolor="#cff">
            <v:textbox>
              <w:txbxContent>
                <w:p w:rsidR="00623448" w:rsidRPr="00CC4F54" w:rsidRDefault="00623448" w:rsidP="005E5509">
                  <w:pPr>
                    <w:numPr>
                      <w:ilvl w:val="0"/>
                      <w:numId w:val="10"/>
                    </w:numPr>
                    <w:rPr>
                      <w:rFonts w:ascii="宋体" w:hAnsi="宋体"/>
                      <w:b/>
                    </w:rPr>
                  </w:pPr>
                  <w:r>
                    <w:rPr>
                      <w:rFonts w:hint="eastAsia"/>
                      <w:b/>
                    </w:rPr>
                    <w:t>需求调研、</w:t>
                  </w:r>
                  <w:r w:rsidRPr="00CC4F54">
                    <w:rPr>
                      <w:rFonts w:hint="eastAsia"/>
                      <w:b/>
                    </w:rPr>
                    <w:t>内部编码、功能调试、接口调试</w:t>
                  </w:r>
                </w:p>
              </w:txbxContent>
            </v:textbox>
            <w10:anchorlock/>
          </v:shape>
        </w:pict>
      </w:r>
      <w:r>
        <w:rPr>
          <w:noProof/>
          <w:sz w:val="20"/>
          <w:szCs w:val="30"/>
        </w:rPr>
        <w:pict>
          <v:rect id="矩形 20503" o:spid="_x0000_s1048" style="position:absolute;left:0;text-align:left;margin-left:63pt;margin-top:390pt;width:351pt;height:35.3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" fillcolor="#cff">
            <v:textbox>
              <w:txbxContent>
                <w:p w:rsidR="00623448" w:rsidRDefault="00623448" w:rsidP="005E5509">
                  <w:pPr>
                    <w:jc w:val="center"/>
                    <w:rPr>
                      <w:b/>
                      <w:sz w:val="28"/>
                      <w:szCs w:val="28"/>
                    </w:rPr>
                  </w:pPr>
                  <w:r>
                    <w:rPr>
                      <w:rFonts w:ascii="宋体" w:hAnsi="宋体" w:hint="eastAsia"/>
                      <w:b/>
                      <w:sz w:val="28"/>
                      <w:szCs w:val="28"/>
                    </w:rPr>
                    <w:t>质量控制和进度确认</w:t>
                  </w:r>
                </w:p>
              </w:txbxContent>
            </v:textbox>
            <w10:anchorlock/>
          </v:rect>
        </w:pict>
      </w:r>
      <w:r>
        <w:rPr>
          <w:noProof/>
          <w:sz w:val="20"/>
          <w:szCs w:val="30"/>
        </w:rPr>
        <w:pict>
          <v:rect id="矩形 20504" o:spid="_x0000_s1049" style="position:absolute;left:0;text-align:left;margin-left:0;margin-top:62.4pt;width:206.95pt;height:54.6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" fillcolor="#cff">
            <v:textbox>
              <w:txbxContent>
                <w:p w:rsidR="00623448" w:rsidRDefault="00623448" w:rsidP="005E5509">
                  <w:pPr>
                    <w:numPr>
                      <w:ilvl w:val="0"/>
                      <w:numId w:val="9"/>
                    </w:numPr>
                    <w:rPr>
                      <w:rFonts w:ascii="宋体" w:hAnsi="宋体"/>
                      <w:b/>
                    </w:rPr>
                  </w:pPr>
                  <w:r>
                    <w:rPr>
                      <w:rFonts w:ascii="宋体" w:hAnsi="宋体" w:hint="eastAsia"/>
                      <w:b/>
                    </w:rPr>
                    <w:t>开工日期从合同签订生效日开始</w:t>
                  </w:r>
                </w:p>
                <w:p w:rsidR="00623448" w:rsidRDefault="00623448" w:rsidP="005E5509">
                  <w:pPr>
                    <w:numPr>
                      <w:ilvl w:val="0"/>
                      <w:numId w:val="9"/>
                    </w:numPr>
                    <w:rPr>
                      <w:rFonts w:ascii="宋体" w:hAnsi="宋体"/>
                      <w:b/>
                    </w:rPr>
                  </w:pPr>
                  <w:r>
                    <w:rPr>
                      <w:rFonts w:ascii="宋体" w:hAnsi="宋体" w:hint="eastAsia"/>
                      <w:b/>
                    </w:rPr>
                    <w:t>交货期；2015年2月28日前</w:t>
                  </w:r>
                </w:p>
                <w:p w:rsidR="00623448" w:rsidRDefault="00623448" w:rsidP="005E5509">
                  <w:pPr>
                    <w:numPr>
                      <w:ilvl w:val="0"/>
                      <w:numId w:val="9"/>
                    </w:numPr>
                    <w:rPr>
                      <w:rFonts w:ascii="宋体" w:hAnsi="宋体"/>
                      <w:b/>
                    </w:rPr>
                  </w:pPr>
                  <w:r>
                    <w:rPr>
                      <w:rFonts w:ascii="宋体" w:hAnsi="宋体" w:hint="eastAsia"/>
                      <w:b/>
                    </w:rPr>
                    <w:t xml:space="preserve">  为里程碑</w:t>
                  </w:r>
                </w:p>
              </w:txbxContent>
            </v:textbox>
            <w10:anchorlock/>
          </v:rect>
        </w:pict>
      </w:r>
      <w:r>
        <w:rPr>
          <w:noProof/>
          <w:sz w:val="20"/>
          <w:szCs w:val="30"/>
        </w:rPr>
        <w:pict>
          <v:rect id="矩形 20505" o:spid="_x0000_s1050" style="position:absolute;left:0;text-align:left;margin-left:0;margin-top:7.8pt;width:413.95pt;height:35.3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" fillcolor="#cff">
            <v:textbox>
              <w:txbxContent>
                <w:p w:rsidR="00623448" w:rsidRPr="003F11A0" w:rsidRDefault="00623448" w:rsidP="005E5509">
                  <w:pPr>
                    <w:jc w:val="center"/>
                    <w:rPr>
                      <w:rFonts w:ascii="宋体" w:hAnsi="宋体"/>
                      <w:b/>
                      <w:sz w:val="28"/>
                      <w:szCs w:val="28"/>
                    </w:rPr>
                  </w:pPr>
                  <w:r>
                    <w:rPr>
                      <w:rFonts w:ascii="宋体" w:hAnsi="宋体" w:hint="eastAsia"/>
                      <w:b/>
                      <w:sz w:val="28"/>
                      <w:szCs w:val="28"/>
                    </w:rPr>
                    <w:t xml:space="preserve">第二阶段： </w:t>
                  </w:r>
                  <w:ins w:id="100" w:author="lulu" w:date="2015-07-13T15:18:00Z">
                    <w:r>
                      <w:rPr>
                        <w:rFonts w:ascii="宋体" w:hAnsi="宋体" w:hint="eastAsia"/>
                        <w:b/>
                        <w:sz w:val="28"/>
                        <w:szCs w:val="28"/>
                      </w:rPr>
                      <w:t>HTML5行情和交易</w:t>
                    </w:r>
                  </w:ins>
                  <w:r>
                    <w:rPr>
                      <w:rFonts w:ascii="宋体" w:hAnsi="宋体" w:hint="eastAsia"/>
                      <w:b/>
                      <w:sz w:val="28"/>
                      <w:szCs w:val="28"/>
                    </w:rPr>
                    <w:t>个性化功能实现工程总体进度</w:t>
                  </w:r>
                  <w:r w:rsidRPr="003F11A0">
                    <w:rPr>
                      <w:rFonts w:ascii="宋体" w:hAnsi="宋体" w:hint="eastAsia"/>
                      <w:b/>
                      <w:sz w:val="28"/>
                      <w:szCs w:val="28"/>
                    </w:rPr>
                    <w:t>图</w:t>
                  </w:r>
                </w:p>
              </w:txbxContent>
            </v:textbox>
            <w10:anchorlock/>
          </v:rect>
        </w:pict>
      </w:r>
      <w:r>
        <w:rPr>
          <w:noProof/>
          <w:sz w:val="20"/>
          <w:szCs w:val="30"/>
        </w:rPr>
        <w:pict>
          <v:rect id="矩形 20506" o:spid="_x0000_s1113" style="position:absolute;left:0;text-align:left;margin-left:18pt;margin-top:32.7pt;width:396pt;height:409.3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" filled="f" stroked="f">
            <o:lock v:ext="edit" aspectratio="t" text="t"/>
            <w10:anchorlock/>
          </v:rect>
        </w:pict>
      </w:r>
      <w:r>
        <w:rPr>
          <w:noProof/>
          <w:sz w:val="20"/>
          <w:szCs w:val="30"/>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0507" o:spid="_x0000_s1112" type="#_x0000_t5" style="position:absolute;left:0;text-align:left;margin-left:27pt;margin-top:101.4pt;width:9pt;height:7.7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" fillcolor="black">
            <w10:anchorlock/>
          </v:shape>
        </w:pict>
      </w:r>
      <w:r>
        <w:rPr>
          <w:noProof/>
          <w:sz w:val="20"/>
          <w:szCs w:val="30"/>
        </w:rPr>
        <w:pict>
          <v:line id="直接连接符 20508" o:spid="_x0000_s1111" style="position:absolute;left:0;text-align:left;flip:y;z-index:251698176;visibility:visible" from="63.05pt,257.4pt" to="63.1pt,2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" strokeweight="3pt">
            <w10:anchorlock/>
          </v:line>
        </w:pict>
      </w:r>
      <w:r>
        <w:rPr>
          <w:noProof/>
          <w:sz w:val="20"/>
          <w:szCs w:val="30"/>
        </w:rPr>
        <w:pict>
          <v:line id="直接连接符 20509" o:spid="_x0000_s1110" style="position:absolute;left:0;text-align:left;z-index:251699200;visibility:visible" from="63.05pt,257.4pt" to="90.05pt,2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" strokeweight="3pt">
            <v:stroke endarrow="block"/>
            <w10:anchorlock/>
          </v:line>
        </w:pict>
      </w:r>
      <w:r>
        <w:rPr>
          <w:noProof/>
          <w:sz w:val="20"/>
          <w:szCs w:val="30"/>
        </w:rPr>
        <w:pict>
          <v:shape id="流程图: 可选过程 20510" o:spid="_x0000_s1051" type="#_x0000_t176" style="position:absolute;left:0;text-align:left;margin-left:90.05pt;margin-top:241.8pt;width:197.95pt;height:28.25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" fillcolor="#cff">
            <v:textbox>
              <w:txbxContent>
                <w:p w:rsidR="00623448" w:rsidRDefault="00623448" w:rsidP="005E5509">
                  <w:pPr>
                    <w:ind w:left="207" w:hangingChars="98" w:hanging="207"/>
                    <w:rPr>
                      <w:rFonts w:ascii="宋体" w:hAnsi="宋体"/>
                      <w:b/>
                    </w:rPr>
                  </w:pPr>
                  <w:r>
                    <w:rPr>
                      <w:rFonts w:ascii="宋体" w:hAnsi="宋体" w:hint="eastAsia"/>
                      <w:b/>
                    </w:rPr>
                    <w:t>2、</w:t>
                  </w:r>
                  <w:r w:rsidRPr="00CC4F54">
                    <w:rPr>
                      <w:rFonts w:hint="eastAsia"/>
                      <w:b/>
                    </w:rPr>
                    <w:t>系统部署</w:t>
                  </w:r>
                  <w:r>
                    <w:rPr>
                      <w:rFonts w:hint="eastAsia"/>
                      <w:b/>
                    </w:rPr>
                    <w:t>、</w:t>
                  </w:r>
                  <w:r w:rsidRPr="00CC4F54">
                    <w:rPr>
                      <w:rFonts w:hint="eastAsia"/>
                      <w:b/>
                    </w:rPr>
                    <w:t>软硬件系统集成</w:t>
                  </w:r>
                </w:p>
              </w:txbxContent>
            </v:textbox>
            <w10:anchorlock/>
          </v:shape>
        </w:pict>
      </w:r>
      <w:r>
        <w:rPr>
          <w:noProof/>
          <w:sz w:val="20"/>
          <w:szCs w:val="30"/>
        </w:rPr>
        <w:pict>
          <v:shape id="文本框 20511" o:spid="_x0000_s1052" type="#_x0000_t202" style="position:absolute;left:0;text-align:left;margin-left:81.05pt;margin-top:273pt;width:189pt;height:28.95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" filled="f" stroked="f">
            <v:textbox>
              <w:txbxContent>
                <w:p w:rsidR="00623448" w:rsidRDefault="00623448" w:rsidP="005E5509">
                  <w:pPr>
                    <w:rPr>
                      <w:rFonts w:ascii="宋体" w:hAnsi="宋体"/>
                      <w:b/>
                    </w:rPr>
                  </w:pPr>
                  <w:r>
                    <w:rPr>
                      <w:rFonts w:ascii="宋体" w:hAnsi="宋体" w:hint="eastAsia"/>
                      <w:b/>
                      <w:szCs w:val="21"/>
                    </w:rPr>
                    <w:t>20日完成</w:t>
                  </w:r>
                </w:p>
              </w:txbxContent>
            </v:textbox>
            <w10:anchorlock/>
          </v:shape>
        </w:pict>
      </w:r>
      <w:r>
        <w:rPr>
          <w:noProof/>
          <w:sz w:val="20"/>
          <w:szCs w:val="30"/>
        </w:rPr>
        <w:pict>
          <v:line id="直接连接符 64" o:spid="_x0000_s1109" style="position:absolute;left:0;text-align:left;flip:y;z-index:251702272;visibility:visible" from="117.05pt,202.8pt" to="117.1pt,2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" strokeweight="3pt">
            <w10:anchorlock/>
          </v:line>
        </w:pict>
      </w:r>
      <w:r>
        <w:rPr>
          <w:noProof/>
          <w:sz w:val="20"/>
          <w:szCs w:val="30"/>
        </w:rPr>
        <w:pict>
          <v:line id="直接连接符 65" o:spid="_x0000_s1108" style="position:absolute;left:0;text-align:left;z-index:251703296;visibility:visible" from="117.05pt,202.8pt" to="144.05pt,2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" strokeweight="3pt">
            <v:stroke endarrow="block"/>
            <w10:anchorlock/>
          </v:line>
        </w:pict>
      </w:r>
      <w:r>
        <w:rPr>
          <w:noProof/>
          <w:sz w:val="20"/>
          <w:szCs w:val="30"/>
        </w:rPr>
        <w:pict>
          <v:shape id="流程图: 可选过程 66" o:spid="_x0000_s1053" type="#_x0000_t176" style="position:absolute;left:0;text-align:left;margin-left:144.05pt;margin-top:187.2pt;width:171pt;height:28.2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" fillcolor="#cff">
            <v:textbox>
              <w:txbxContent>
                <w:p w:rsidR="00623448" w:rsidRDefault="00623448" w:rsidP="005E5509">
                  <w:pPr>
                    <w:ind w:left="207" w:hangingChars="98" w:hanging="207"/>
                    <w:jc w:val="left"/>
                    <w:rPr>
                      <w:rFonts w:ascii="宋体" w:hAnsi="宋体"/>
                      <w:b/>
                      <w:szCs w:val="21"/>
                    </w:rPr>
                  </w:pPr>
                  <w:r>
                    <w:rPr>
                      <w:rFonts w:ascii="宋体" w:hAnsi="宋体" w:hint="eastAsia"/>
                      <w:b/>
                    </w:rPr>
                    <w:t>3、</w:t>
                  </w:r>
                  <w:r w:rsidRPr="00CC4F54">
                    <w:rPr>
                      <w:rFonts w:hint="eastAsia"/>
                      <w:b/>
                    </w:rPr>
                    <w:t>系统测试</w:t>
                  </w:r>
                  <w:r>
                    <w:rPr>
                      <w:rFonts w:hint="eastAsia"/>
                      <w:b/>
                    </w:rPr>
                    <w:t>阶段</w:t>
                  </w:r>
                </w:p>
              </w:txbxContent>
            </v:textbox>
            <w10:anchorlock/>
          </v:shape>
        </w:pict>
      </w:r>
      <w:r>
        <w:rPr>
          <w:noProof/>
          <w:sz w:val="20"/>
          <w:szCs w:val="30"/>
        </w:rPr>
        <w:pict>
          <v:shape id="文本框 67" o:spid="_x0000_s1054" type="#_x0000_t202" style="position:absolute;left:0;text-align:left;margin-left:126.05pt;margin-top:218.4pt;width:197.95pt;height:23.4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" filled="f" stroked="f">
            <v:textbox>
              <w:txbxContent>
                <w:p w:rsidR="00623448" w:rsidRDefault="00623448" w:rsidP="005E5509">
                  <w:pPr>
                    <w:rPr>
                      <w:rFonts w:ascii="宋体" w:hAnsi="宋体"/>
                      <w:b/>
                    </w:rPr>
                  </w:pPr>
                  <w:r>
                    <w:rPr>
                      <w:rFonts w:ascii="宋体" w:hAnsi="宋体" w:hint="eastAsia"/>
                      <w:b/>
                      <w:szCs w:val="21"/>
                    </w:rPr>
                    <w:t>30日完成</w:t>
                  </w:r>
                </w:p>
              </w:txbxContent>
            </v:textbox>
            <w10:anchorlock/>
          </v:shape>
        </w:pict>
      </w:r>
      <w:r>
        <w:rPr>
          <w:noProof/>
          <w:sz w:val="20"/>
          <w:szCs w:val="30"/>
        </w:rPr>
        <w:pict>
          <v:shape id="流程图: 可选过程 70" o:spid="_x0000_s1055" type="#_x0000_t176" style="position:absolute;left:0;text-align:left;margin-left:189.05pt;margin-top:132.6pt;width:198pt;height:28.2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" fillcolor="#cff">
            <v:textbox>
              <w:txbxContent>
                <w:p w:rsidR="00623448" w:rsidRDefault="00623448" w:rsidP="005E5509">
                  <w:pPr>
                    <w:ind w:leftChars="146" w:left="514" w:hangingChars="98" w:hanging="207"/>
                    <w:rPr>
                      <w:rFonts w:ascii="宋体" w:hAnsi="宋体"/>
                      <w:b/>
                      <w:szCs w:val="21"/>
                    </w:rPr>
                  </w:pPr>
                  <w:r>
                    <w:rPr>
                      <w:rFonts w:ascii="宋体" w:hAnsi="宋体" w:hint="eastAsia"/>
                      <w:b/>
                    </w:rPr>
                    <w:t>4、</w:t>
                  </w:r>
                  <w:r>
                    <w:rPr>
                      <w:rFonts w:ascii="宋体" w:hAnsi="宋体" w:hint="eastAsia"/>
                      <w:b/>
                      <w:szCs w:val="21"/>
                    </w:rPr>
                    <w:t>系统</w:t>
                  </w:r>
                  <w:r w:rsidRPr="00CC4F54">
                    <w:rPr>
                      <w:rFonts w:hint="eastAsia"/>
                      <w:b/>
                    </w:rPr>
                    <w:t>试运行、监管维护</w:t>
                  </w:r>
                </w:p>
              </w:txbxContent>
            </v:textbox>
            <w10:anchorlock/>
          </v:shape>
        </w:pict>
      </w:r>
      <w:r>
        <w:rPr>
          <w:noProof/>
          <w:sz w:val="20"/>
          <w:szCs w:val="30"/>
        </w:rPr>
        <w:pict>
          <v:shape id="文本框 71" o:spid="_x0000_s1056" type="#_x0000_t202" style="position:absolute;left:0;text-align:left;margin-left:171.05pt;margin-top:163.8pt;width:197.95pt;height:21.1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" filled="f" stroked="f">
            <v:textbox>
              <w:txbxContent>
                <w:p w:rsidR="00623448" w:rsidRDefault="00623448" w:rsidP="005E5509">
                  <w:pPr>
                    <w:ind w:firstLineChars="49" w:firstLine="103"/>
                    <w:rPr>
                      <w:rFonts w:ascii="宋体" w:hAnsi="宋体"/>
                      <w:b/>
                    </w:rPr>
                  </w:pPr>
                  <w:r>
                    <w:rPr>
                      <w:rFonts w:ascii="宋体" w:hAnsi="宋体" w:hint="eastAsia"/>
                      <w:b/>
                      <w:szCs w:val="21"/>
                    </w:rPr>
                    <w:t>15日完成</w:t>
                  </w:r>
                </w:p>
              </w:txbxContent>
            </v:textbox>
            <w10:anchorlock/>
          </v:shape>
        </w:pict>
      </w:r>
      <w:r>
        <w:rPr>
          <w:noProof/>
          <w:sz w:val="20"/>
          <w:szCs w:val="30"/>
        </w:rPr>
        <w:pict>
          <v:shape id="流程图: 可选过程 72" o:spid="_x0000_s1057" type="#_x0000_t176" style="position:absolute;left:0;text-align:left;margin-left:243.05pt;margin-top:78pt;width:162pt;height:28.25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" fillcolor="#cff">
            <v:textbox>
              <w:txbxContent>
                <w:p w:rsidR="00623448" w:rsidRDefault="00623448" w:rsidP="005E5509">
                  <w:pPr>
                    <w:ind w:firstLineChars="98" w:firstLine="207"/>
                    <w:rPr>
                      <w:rFonts w:ascii="宋体" w:hAnsi="宋体"/>
                      <w:b/>
                      <w:szCs w:val="21"/>
                    </w:rPr>
                  </w:pPr>
                  <w:r>
                    <w:rPr>
                      <w:rFonts w:ascii="宋体" w:hAnsi="宋体" w:hint="eastAsia"/>
                      <w:b/>
                    </w:rPr>
                    <w:t>5、</w:t>
                  </w:r>
                  <w:r>
                    <w:rPr>
                      <w:rFonts w:ascii="宋体" w:hAnsi="宋体" w:hint="eastAsia"/>
                      <w:b/>
                      <w:szCs w:val="21"/>
                    </w:rPr>
                    <w:t>系统正式上投入运行</w:t>
                  </w:r>
                </w:p>
              </w:txbxContent>
            </v:textbox>
            <w10:anchorlock/>
          </v:shape>
        </w:pict>
      </w:r>
      <w:r>
        <w:rPr>
          <w:noProof/>
          <w:sz w:val="20"/>
          <w:szCs w:val="30"/>
        </w:rPr>
        <w:pict>
          <v:line id="直接连接符 73" o:spid="_x0000_s1107" style="position:absolute;left:0;text-align:left;z-index:251709440;visibility:visible" from="207.05pt,93.55pt" to="243.05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" strokeweight="3pt">
            <v:stroke endarrow="block"/>
            <w10:anchorlock/>
          </v:line>
        </w:pict>
      </w:r>
      <w:r>
        <w:rPr>
          <w:noProof/>
          <w:sz w:val="20"/>
          <w:szCs w:val="30"/>
        </w:rPr>
        <w:pict>
          <v:line id="直接连接符 74" o:spid="_x0000_s1106" style="position:absolute;left:0;text-align:left;flip:y;z-index:251710464;visibility:visible" from="207.05pt,93.6pt" to="207.1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" strokeweight="3pt">
            <w10:anchorlock/>
          </v:line>
        </w:pict>
      </w:r>
      <w:r>
        <w:rPr>
          <w:noProof/>
          <w:sz w:val="20"/>
          <w:szCs w:val="30"/>
        </w:rPr>
        <w:pict>
          <v:line id="直接连接符 75" o:spid="_x0000_s1105" style="position:absolute;left:0;text-align:left;z-index:251711488;visibility:visible" from="162.05pt,148.2pt" to="189.05pt,1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" strokeweight="3pt">
            <v:stroke endarrow="block"/>
            <w10:anchorlock/>
          </v:line>
        </w:pict>
      </w:r>
      <w:r>
        <w:rPr>
          <w:noProof/>
          <w:sz w:val="20"/>
          <w:szCs w:val="30"/>
        </w:rPr>
        <w:pict>
          <v:line id="直接连接符 76" o:spid="_x0000_s1104" style="position:absolute;left:0;text-align:left;flip:y;z-index:251712512;visibility:visible" from="162.05pt,148.2pt" to="162.1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" strokeweight="3pt">
            <w10:anchorlock/>
          </v:line>
        </w:pict>
      </w:r>
      <w:r>
        <w:rPr>
          <w:noProof/>
          <w:sz w:val="20"/>
          <w:szCs w:val="30"/>
        </w:rPr>
        <w:pict>
          <v:shape id="文本框 77" o:spid="_x0000_s1058" type="#_x0000_t202" style="position:absolute;left:0;text-align:left;margin-left:252.05pt;margin-top:109.2pt;width:2in;height:21.15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" filled="f" stroked="f">
            <v:textbox>
              <w:txbxContent>
                <w:p w:rsidR="00623448" w:rsidRDefault="00623448" w:rsidP="005E5509">
                  <w:pPr>
                    <w:ind w:firstLineChars="49" w:firstLine="103"/>
                    <w:rPr>
                      <w:rFonts w:ascii="宋体" w:hAnsi="宋体"/>
                      <w:b/>
                    </w:rPr>
                  </w:pPr>
                  <w:r>
                    <w:rPr>
                      <w:rFonts w:ascii="宋体" w:hAnsi="宋体" w:hint="eastAsia"/>
                      <w:b/>
                    </w:rPr>
                    <w:t>5日完成</w:t>
                  </w:r>
                </w:p>
              </w:txbxContent>
            </v:textbox>
            <w10:anchorlock/>
          </v:shape>
        </w:pict>
      </w:r>
      <w:r>
        <w:rPr>
          <w:noProof/>
          <w:sz w:val="20"/>
          <w:szCs w:val="30"/>
        </w:rPr>
        <w:pict>
          <v:line id="直接连接符 78" o:spid="_x0000_s1103" style="position:absolute;left:0;text-align:left;flip:y;z-index:251714560;visibility:visible" from="63pt,358.8pt" to="63.05pt,3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" strokeweight="3pt">
            <v:stroke endarrow="block"/>
            <w10:anchorlock/>
          </v:line>
        </w:pict>
      </w:r>
      <w:r>
        <w:rPr>
          <w:noProof/>
          <w:sz w:val="20"/>
          <w:szCs w:val="30"/>
        </w:rPr>
        <w:pict>
          <v:line id="直接连接符 79" o:spid="_x0000_s1102" style="position:absolute;left:0;text-align:left;flip:y;z-index:251715584;visibility:visible" from="414.05pt,358.8pt" to="414.1pt,3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" strokeweight="3pt">
            <v:stroke endarrow="block"/>
            <w10:anchorlock/>
          </v:line>
        </w:pict>
      </w:r>
      <w:r>
        <w:rPr>
          <w:noProof/>
          <w:sz w:val="20"/>
          <w:szCs w:val="30"/>
        </w:rPr>
        <w:pict>
          <v:line id="直接连接符 80" o:spid="_x0000_s1101" style="position:absolute;left:0;text-align:left;z-index:251716608;visibility:visible" from="63pt,374.4pt" to="414.05pt,3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" strokeweight="3pt">
            <v:stroke dashstyle="1 1"/>
            <w10:anchorlock/>
          </v:line>
        </w:pict>
      </w:r>
      <w:r>
        <w:rPr>
          <w:noProof/>
          <w:sz w:val="20"/>
          <w:szCs w:val="30"/>
        </w:rPr>
        <w:pict>
          <v:shape id="等腰三角形 81" o:spid="_x0000_s1100" type="#_x0000_t5" style="position:absolute;left:0;text-align:left;margin-left:3in;margin-top:335.4pt;width:18pt;height:7.75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" fillcolor="black">
            <w10:anchorlock/>
          </v:shape>
        </w:pict>
      </w:r>
      <w:r>
        <w:rPr>
          <w:noProof/>
          <w:sz w:val="20"/>
          <w:szCs w:val="30"/>
        </w:rPr>
        <w:pict>
          <v:shape id="等腰三角形 82" o:spid="_x0000_s1099" type="#_x0000_t5" style="position:absolute;left:0;text-align:left;margin-left:261pt;margin-top:280.8pt;width:18pt;height:7.75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" fillcolor="black">
            <w10:anchorlock/>
          </v:shape>
        </w:pict>
      </w:r>
      <w:r>
        <w:rPr>
          <w:noProof/>
          <w:sz w:val="20"/>
          <w:szCs w:val="30"/>
        </w:rPr>
        <w:pict>
          <v:shape id="等腰三角形 83" o:spid="_x0000_s1098" type="#_x0000_t5" style="position:absolute;left:0;text-align:left;margin-left:315pt;margin-top:225.6pt;width:18pt;height:7.75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" fillcolor="black">
            <w10:anchorlock/>
          </v:shape>
        </w:pict>
      </w:r>
      <w:r>
        <w:rPr>
          <w:noProof/>
          <w:sz w:val="20"/>
          <w:szCs w:val="30"/>
        </w:rPr>
        <w:pict>
          <v:shape id="等腰三角形 84" o:spid="_x0000_s1097" type="#_x0000_t5" style="position:absolute;left:0;text-align:left;margin-left:5in;margin-top:171.6pt;width:18pt;height:7.7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" fillcolor="black">
            <w10:anchorlock/>
          </v:shape>
        </w:pict>
      </w:r>
      <w:r>
        <w:rPr>
          <w:noProof/>
          <w:sz w:val="20"/>
          <w:szCs w:val="30"/>
        </w:rPr>
        <w:pict>
          <v:shape id="等腰三角形 85" o:spid="_x0000_s1096" type="#_x0000_t5" style="position:absolute;left:0;text-align:left;margin-left:396pt;margin-top:117pt;width:18pt;height:7.7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" fillcolor="black">
            <w10:anchorlock/>
          </v:shape>
        </w:pict>
      </w:r>
      <w:r>
        <w:rPr>
          <w:noProof/>
          <w:sz w:val="30"/>
          <w:szCs w:val="30"/>
        </w:rPr>
      </w:r>
      <w:r>
        <w:rPr>
          <w:noProof/>
          <w:sz w:val="30"/>
          <w:szCs w:val="30"/>
        </w:rPr>
        <w:pict>
          <v:rect id="矩形 86" o:spid="_x0000_s1114" style="width:414pt;height:435.7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" filled="f" stroked="f">
            <o:lock v:ext="edit" aspectratio="t"/>
            <w10:wrap type="none"/>
            <w10:anchorlock/>
          </v:rect>
        </w:pict>
      </w:r>
    </w:p>
    <w:p w:rsidR="005E5509" w:rsidRDefault="005E5509" w:rsidP="005E5509"/>
    <w:p w:rsidR="005E5509" w:rsidRDefault="005E5509" w:rsidP="005E5509">
      <w:pPr>
        <w:sectPr w:rsidR="005E5509" w:rsidSect="002F5498">
          <w:pgSz w:w="11906" w:h="16838"/>
          <w:pgMar w:top="1440" w:right="1800" w:bottom="1440" w:left="1800" w:header="851" w:footer="992" w:gutter="0"/>
          <w:cols w:space="425"/>
          <w:titlePg/>
          <w:docGrid w:type="lines" w:linePitch="312"/>
        </w:sectPr>
      </w:pPr>
    </w:p>
    <w:p w:rsidR="005E5509" w:rsidRDefault="005E5509" w:rsidP="005E5509">
      <w:pPr>
        <w:pStyle w:val="2"/>
        <w:ind w:left="828" w:hanging="828"/>
      </w:pPr>
      <w:bookmarkStart w:id="101" w:name="_Toc399860859"/>
      <w:r>
        <w:rPr>
          <w:rFonts w:hint="eastAsia"/>
        </w:rPr>
        <w:lastRenderedPageBreak/>
        <w:t>测试和验收方案</w:t>
      </w:r>
      <w:bookmarkEnd w:id="101"/>
    </w:p>
    <w:p w:rsidR="005E5509" w:rsidRDefault="005E5509" w:rsidP="005E5509">
      <w:pPr>
        <w:spacing w:line="360" w:lineRule="auto"/>
        <w:ind w:firstLine="480"/>
        <w:rPr>
          <w:sz w:val="24"/>
        </w:rPr>
      </w:pPr>
      <w:r w:rsidRPr="007F4C9F">
        <w:rPr>
          <w:rFonts w:hint="eastAsia"/>
          <w:sz w:val="24"/>
        </w:rPr>
        <w:t>系统的验收测试将在完成对项目平台建设后进行，估计可在</w:t>
      </w:r>
      <w:r>
        <w:rPr>
          <w:rFonts w:hint="eastAsia"/>
          <w:sz w:val="24"/>
        </w:rPr>
        <w:t>7</w:t>
      </w:r>
      <w:r w:rsidRPr="007F4C9F">
        <w:rPr>
          <w:rFonts w:hint="eastAsia"/>
          <w:sz w:val="24"/>
        </w:rPr>
        <w:t>个工作日内完成。</w:t>
      </w:r>
    </w:p>
    <w:p w:rsidR="005E5509" w:rsidRDefault="005E5509" w:rsidP="005E5509">
      <w:pPr>
        <w:spacing w:line="360" w:lineRule="auto"/>
        <w:ind w:firstLine="480"/>
        <w:rPr>
          <w:sz w:val="24"/>
        </w:rPr>
      </w:pPr>
      <w:r w:rsidRPr="007F4C9F">
        <w:rPr>
          <w:rFonts w:hint="eastAsia"/>
          <w:sz w:val="24"/>
        </w:rPr>
        <w:t>验收测试包括以下步骤：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713"/>
      </w:tblGrid>
      <w:tr w:rsidR="005E5509" w:rsidRPr="00FB243A" w:rsidTr="002F5498">
        <w:tc>
          <w:tcPr>
            <w:tcW w:w="1809" w:type="dxa"/>
            <w:shd w:val="clear" w:color="auto" w:fill="F2F2F2"/>
          </w:tcPr>
          <w:p w:rsidR="005E5509" w:rsidRPr="00AF7E01" w:rsidRDefault="005E5509" w:rsidP="002F5498">
            <w:pPr>
              <w:spacing w:line="360" w:lineRule="auto"/>
              <w:jc w:val="center"/>
              <w:rPr>
                <w:rFonts w:ascii="黑体" w:eastAsia="黑体"/>
                <w:color w:val="0F243E"/>
                <w:sz w:val="24"/>
              </w:rPr>
            </w:pPr>
            <w:r w:rsidRPr="00AF7E01">
              <w:rPr>
                <w:rFonts w:ascii="黑体" w:eastAsia="黑体" w:hint="eastAsia"/>
                <w:color w:val="0F243E"/>
                <w:sz w:val="24"/>
              </w:rPr>
              <w:t>步骤</w:t>
            </w:r>
          </w:p>
        </w:tc>
        <w:tc>
          <w:tcPr>
            <w:tcW w:w="6713" w:type="dxa"/>
            <w:shd w:val="clear" w:color="auto" w:fill="F2F2F2"/>
          </w:tcPr>
          <w:p w:rsidR="005E5509" w:rsidRPr="00AF7E01" w:rsidRDefault="005E5509" w:rsidP="002F5498">
            <w:pPr>
              <w:spacing w:line="360" w:lineRule="auto"/>
              <w:jc w:val="center"/>
              <w:rPr>
                <w:rFonts w:ascii="黑体" w:eastAsia="黑体"/>
                <w:color w:val="0F243E"/>
                <w:sz w:val="24"/>
              </w:rPr>
            </w:pPr>
            <w:r w:rsidRPr="00AF7E01">
              <w:rPr>
                <w:rFonts w:ascii="黑体" w:eastAsia="黑体" w:hint="eastAsia"/>
                <w:color w:val="0F243E"/>
                <w:sz w:val="24"/>
              </w:rPr>
              <w:t>内容</w:t>
            </w:r>
          </w:p>
        </w:tc>
      </w:tr>
      <w:tr w:rsidR="005E5509" w:rsidRPr="00FB243A" w:rsidTr="002F5498">
        <w:tc>
          <w:tcPr>
            <w:tcW w:w="1809" w:type="dxa"/>
          </w:tcPr>
          <w:p w:rsidR="005E5509" w:rsidRPr="00FB243A" w:rsidRDefault="005E5509" w:rsidP="002F5498">
            <w:pPr>
              <w:spacing w:line="360" w:lineRule="auto"/>
              <w:rPr>
                <w:szCs w:val="21"/>
              </w:rPr>
            </w:pPr>
            <w:r w:rsidRPr="00FB243A">
              <w:rPr>
                <w:rFonts w:hint="eastAsia"/>
                <w:szCs w:val="21"/>
              </w:rPr>
              <w:t>测试方案</w:t>
            </w:r>
          </w:p>
        </w:tc>
        <w:tc>
          <w:tcPr>
            <w:tcW w:w="6713" w:type="dxa"/>
          </w:tcPr>
          <w:p w:rsidR="005E5509" w:rsidRPr="00FB243A" w:rsidRDefault="005E5509" w:rsidP="002F5498">
            <w:pPr>
              <w:spacing w:line="360" w:lineRule="auto"/>
              <w:rPr>
                <w:szCs w:val="21"/>
              </w:rPr>
            </w:pPr>
            <w:r w:rsidRPr="00FB243A">
              <w:rPr>
                <w:rFonts w:hint="eastAsia"/>
                <w:szCs w:val="21"/>
              </w:rPr>
              <w:t>由双方共同商定整体测试方案，包括系统的各项功能、性能测试</w:t>
            </w:r>
          </w:p>
        </w:tc>
      </w:tr>
      <w:tr w:rsidR="005E5509" w:rsidRPr="00FB243A" w:rsidTr="002F5498">
        <w:tc>
          <w:tcPr>
            <w:tcW w:w="1809" w:type="dxa"/>
          </w:tcPr>
          <w:p w:rsidR="005E5509" w:rsidRPr="00FB243A" w:rsidRDefault="005E5509" w:rsidP="002F5498">
            <w:pPr>
              <w:spacing w:line="360" w:lineRule="auto"/>
              <w:rPr>
                <w:szCs w:val="21"/>
              </w:rPr>
            </w:pPr>
            <w:r w:rsidRPr="00FB243A">
              <w:rPr>
                <w:rFonts w:hint="eastAsia"/>
                <w:szCs w:val="21"/>
              </w:rPr>
              <w:t>测试进度安排</w:t>
            </w:r>
          </w:p>
        </w:tc>
        <w:tc>
          <w:tcPr>
            <w:tcW w:w="6713" w:type="dxa"/>
          </w:tcPr>
          <w:p w:rsidR="005E5509" w:rsidRPr="00FB243A" w:rsidRDefault="005E5509" w:rsidP="002F5498">
            <w:pPr>
              <w:spacing w:line="360" w:lineRule="auto"/>
              <w:rPr>
                <w:szCs w:val="21"/>
              </w:rPr>
            </w:pPr>
            <w:r w:rsidRPr="00FB243A">
              <w:rPr>
                <w:rFonts w:hint="eastAsia"/>
                <w:szCs w:val="21"/>
              </w:rPr>
              <w:t>由双方协调测试时间、参加人员</w:t>
            </w:r>
          </w:p>
        </w:tc>
      </w:tr>
      <w:tr w:rsidR="005E5509" w:rsidRPr="00FB243A" w:rsidTr="002F5498">
        <w:tc>
          <w:tcPr>
            <w:tcW w:w="1809" w:type="dxa"/>
          </w:tcPr>
          <w:p w:rsidR="005E5509" w:rsidRPr="00FB243A" w:rsidRDefault="005E5509" w:rsidP="002F5498">
            <w:pPr>
              <w:spacing w:line="360" w:lineRule="auto"/>
              <w:rPr>
                <w:szCs w:val="21"/>
              </w:rPr>
            </w:pPr>
            <w:r w:rsidRPr="0005628D">
              <w:rPr>
                <w:rFonts w:hint="eastAsia"/>
                <w:szCs w:val="21"/>
              </w:rPr>
              <w:t>测试</w:t>
            </w:r>
          </w:p>
        </w:tc>
        <w:tc>
          <w:tcPr>
            <w:tcW w:w="6713" w:type="dxa"/>
          </w:tcPr>
          <w:p w:rsidR="005E5509" w:rsidRPr="00FB243A" w:rsidRDefault="005E5509" w:rsidP="002F5498">
            <w:pPr>
              <w:spacing w:line="360" w:lineRule="auto"/>
              <w:rPr>
                <w:szCs w:val="21"/>
              </w:rPr>
            </w:pPr>
            <w:r w:rsidRPr="0005628D">
              <w:rPr>
                <w:rFonts w:hint="eastAsia"/>
                <w:szCs w:val="21"/>
              </w:rPr>
              <w:t>由双方商定的测试人员共同参加测试。</w:t>
            </w:r>
            <w:r w:rsidRPr="0005628D">
              <w:rPr>
                <w:rFonts w:hint="eastAsia"/>
                <w:szCs w:val="21"/>
              </w:rPr>
              <w:t>(</w:t>
            </w:r>
            <w:r w:rsidRPr="0005628D">
              <w:rPr>
                <w:rFonts w:hint="eastAsia"/>
                <w:szCs w:val="21"/>
              </w:rPr>
              <w:t>注：双方的项目负责人必须参加</w:t>
            </w:r>
            <w:r w:rsidRPr="0005628D">
              <w:rPr>
                <w:rFonts w:hint="eastAsia"/>
                <w:szCs w:val="21"/>
              </w:rPr>
              <w:t>)</w:t>
            </w:r>
          </w:p>
        </w:tc>
      </w:tr>
      <w:tr w:rsidR="005E5509" w:rsidRPr="00FB243A" w:rsidTr="002F5498">
        <w:tc>
          <w:tcPr>
            <w:tcW w:w="1809" w:type="dxa"/>
          </w:tcPr>
          <w:p w:rsidR="005E5509" w:rsidRPr="00FB243A" w:rsidRDefault="005E5509" w:rsidP="002F5498">
            <w:pPr>
              <w:spacing w:line="360" w:lineRule="auto"/>
              <w:rPr>
                <w:szCs w:val="21"/>
              </w:rPr>
            </w:pPr>
            <w:r>
              <w:rPr>
                <w:rFonts w:hint="eastAsia"/>
                <w:szCs w:val="21"/>
              </w:rPr>
              <w:t>结果</w:t>
            </w:r>
          </w:p>
        </w:tc>
        <w:tc>
          <w:tcPr>
            <w:tcW w:w="6713" w:type="dxa"/>
          </w:tcPr>
          <w:p w:rsidR="005E5509" w:rsidRPr="00FB243A" w:rsidRDefault="005E5509" w:rsidP="002F5498">
            <w:pPr>
              <w:spacing w:line="360" w:lineRule="auto"/>
              <w:rPr>
                <w:szCs w:val="21"/>
              </w:rPr>
            </w:pPr>
            <w:r w:rsidRPr="0005628D">
              <w:rPr>
                <w:rFonts w:hint="eastAsia"/>
                <w:szCs w:val="21"/>
              </w:rPr>
              <w:t>产生测试结论报告</w:t>
            </w:r>
          </w:p>
        </w:tc>
      </w:tr>
      <w:tr w:rsidR="005E5509" w:rsidRPr="00FB243A" w:rsidTr="002F5498">
        <w:tc>
          <w:tcPr>
            <w:tcW w:w="1809" w:type="dxa"/>
          </w:tcPr>
          <w:p w:rsidR="005E5509" w:rsidRPr="00FB243A" w:rsidRDefault="005E5509" w:rsidP="002F5498">
            <w:pPr>
              <w:spacing w:line="360" w:lineRule="auto"/>
              <w:rPr>
                <w:szCs w:val="21"/>
              </w:rPr>
            </w:pPr>
            <w:r>
              <w:rPr>
                <w:rFonts w:hint="eastAsia"/>
                <w:szCs w:val="21"/>
              </w:rPr>
              <w:t>测试满足要求</w:t>
            </w:r>
          </w:p>
        </w:tc>
        <w:tc>
          <w:tcPr>
            <w:tcW w:w="6713" w:type="dxa"/>
          </w:tcPr>
          <w:p w:rsidR="005E5509" w:rsidRPr="00FB243A" w:rsidRDefault="005E5509" w:rsidP="002F5498">
            <w:pPr>
              <w:spacing w:line="360" w:lineRule="auto"/>
              <w:rPr>
                <w:szCs w:val="21"/>
              </w:rPr>
            </w:pPr>
            <w:r w:rsidRPr="0005628D">
              <w:rPr>
                <w:rFonts w:hint="eastAsia"/>
                <w:szCs w:val="21"/>
              </w:rPr>
              <w:t>为整体项目的实施完成，进入系统的后续服务及培训流程</w:t>
            </w:r>
          </w:p>
        </w:tc>
      </w:tr>
      <w:tr w:rsidR="005E5509" w:rsidRPr="00FB243A" w:rsidTr="002F5498">
        <w:tc>
          <w:tcPr>
            <w:tcW w:w="1809" w:type="dxa"/>
          </w:tcPr>
          <w:p w:rsidR="005E5509" w:rsidRDefault="005E5509" w:rsidP="002F5498">
            <w:pPr>
              <w:spacing w:line="360" w:lineRule="auto"/>
              <w:rPr>
                <w:szCs w:val="21"/>
              </w:rPr>
            </w:pPr>
            <w:r>
              <w:rPr>
                <w:rFonts w:hint="eastAsia"/>
                <w:szCs w:val="21"/>
              </w:rPr>
              <w:t>测试不满足要求</w:t>
            </w:r>
          </w:p>
        </w:tc>
        <w:tc>
          <w:tcPr>
            <w:tcW w:w="6713" w:type="dxa"/>
          </w:tcPr>
          <w:p w:rsidR="005E5509" w:rsidRPr="0005628D" w:rsidRDefault="005E5509" w:rsidP="002F5498">
            <w:pPr>
              <w:spacing w:line="360" w:lineRule="auto"/>
              <w:rPr>
                <w:szCs w:val="21"/>
              </w:rPr>
            </w:pPr>
            <w:r>
              <w:rPr>
                <w:rFonts w:hint="eastAsia"/>
                <w:szCs w:val="21"/>
              </w:rPr>
              <w:t>重新进入系统改进流程，</w:t>
            </w:r>
            <w:r w:rsidRPr="0005628D">
              <w:rPr>
                <w:rFonts w:hint="eastAsia"/>
                <w:szCs w:val="21"/>
              </w:rPr>
              <w:t>然后重新安排测试</w:t>
            </w:r>
          </w:p>
        </w:tc>
      </w:tr>
    </w:tbl>
    <w:p w:rsidR="005E5509" w:rsidRPr="007F4C9F" w:rsidRDefault="005E5509" w:rsidP="005E5509">
      <w:pPr>
        <w:spacing w:line="360" w:lineRule="auto"/>
        <w:ind w:firstLineChars="200" w:firstLine="480"/>
        <w:rPr>
          <w:sz w:val="24"/>
        </w:rPr>
      </w:pPr>
      <w:r w:rsidRPr="007F4C9F">
        <w:rPr>
          <w:rFonts w:hint="eastAsia"/>
          <w:sz w:val="24"/>
        </w:rPr>
        <w:t>系统验收测试通过后，产生以下文档：</w:t>
      </w:r>
    </w:p>
    <w:p w:rsidR="005E5509" w:rsidRPr="007F4C9F" w:rsidRDefault="005E5509" w:rsidP="005E5509">
      <w:pPr>
        <w:numPr>
          <w:ilvl w:val="0"/>
          <w:numId w:val="11"/>
        </w:numPr>
        <w:snapToGrid w:val="0"/>
        <w:spacing w:line="360" w:lineRule="auto"/>
        <w:rPr>
          <w:sz w:val="24"/>
        </w:rPr>
      </w:pPr>
      <w:r w:rsidRPr="007F4C9F">
        <w:rPr>
          <w:rFonts w:hint="eastAsia"/>
          <w:sz w:val="24"/>
        </w:rPr>
        <w:t>系统验收测试计划</w:t>
      </w:r>
      <w:r>
        <w:rPr>
          <w:rFonts w:hint="eastAsia"/>
          <w:sz w:val="24"/>
        </w:rPr>
        <w:t>。</w:t>
      </w:r>
    </w:p>
    <w:p w:rsidR="005E5509" w:rsidRPr="007F4C9F" w:rsidRDefault="005E5509" w:rsidP="005E5509">
      <w:pPr>
        <w:numPr>
          <w:ilvl w:val="0"/>
          <w:numId w:val="11"/>
        </w:numPr>
        <w:snapToGrid w:val="0"/>
        <w:spacing w:line="360" w:lineRule="auto"/>
        <w:rPr>
          <w:sz w:val="24"/>
        </w:rPr>
      </w:pPr>
      <w:r w:rsidRPr="007F4C9F">
        <w:rPr>
          <w:rFonts w:hint="eastAsia"/>
          <w:sz w:val="24"/>
        </w:rPr>
        <w:t>系统测试日志</w:t>
      </w:r>
      <w:r>
        <w:rPr>
          <w:rFonts w:hint="eastAsia"/>
          <w:sz w:val="24"/>
        </w:rPr>
        <w:t>。</w:t>
      </w:r>
    </w:p>
    <w:p w:rsidR="005E5509" w:rsidRPr="007F4C9F" w:rsidRDefault="005E5509" w:rsidP="005E5509">
      <w:pPr>
        <w:numPr>
          <w:ilvl w:val="0"/>
          <w:numId w:val="11"/>
        </w:numPr>
        <w:snapToGrid w:val="0"/>
        <w:spacing w:line="360" w:lineRule="auto"/>
        <w:rPr>
          <w:sz w:val="24"/>
        </w:rPr>
      </w:pPr>
      <w:r w:rsidRPr="007F4C9F">
        <w:rPr>
          <w:rFonts w:hint="eastAsia"/>
          <w:sz w:val="24"/>
        </w:rPr>
        <w:t>系统测试结论报告</w:t>
      </w:r>
      <w:r>
        <w:rPr>
          <w:rFonts w:hint="eastAsia"/>
          <w:sz w:val="24"/>
        </w:rPr>
        <w:t>。</w:t>
      </w:r>
    </w:p>
    <w:p w:rsidR="005E5509" w:rsidRDefault="005E5509" w:rsidP="005E5509">
      <w:pPr>
        <w:numPr>
          <w:ilvl w:val="0"/>
          <w:numId w:val="11"/>
        </w:numPr>
        <w:snapToGrid w:val="0"/>
        <w:spacing w:line="360" w:lineRule="auto"/>
        <w:rPr>
          <w:sz w:val="24"/>
        </w:rPr>
      </w:pPr>
      <w:r>
        <w:rPr>
          <w:rFonts w:hint="eastAsia"/>
          <w:sz w:val="24"/>
        </w:rPr>
        <w:t>系统移交备忘录，为证券公司提供各个结论文档：系统总体设计报告</w:t>
      </w:r>
    </w:p>
    <w:p w:rsidR="005E5509" w:rsidRDefault="005E5509" w:rsidP="005E5509">
      <w:pPr>
        <w:numPr>
          <w:ilvl w:val="0"/>
          <w:numId w:val="11"/>
        </w:numPr>
        <w:snapToGrid w:val="0"/>
        <w:spacing w:line="360" w:lineRule="auto"/>
        <w:rPr>
          <w:sz w:val="24"/>
        </w:rPr>
      </w:pPr>
      <w:r>
        <w:rPr>
          <w:rFonts w:hint="eastAsia"/>
          <w:sz w:val="24"/>
        </w:rPr>
        <w:t>系统详细设计说明书、</w:t>
      </w:r>
      <w:r w:rsidRPr="007F4C9F">
        <w:rPr>
          <w:rFonts w:hint="eastAsia"/>
          <w:sz w:val="24"/>
        </w:rPr>
        <w:t>系统操作手册、客户端安装包制作、客户端操作手册、系统维护手册</w:t>
      </w:r>
      <w:r>
        <w:rPr>
          <w:rFonts w:hint="eastAsia"/>
          <w:sz w:val="24"/>
        </w:rPr>
        <w:t>、</w:t>
      </w:r>
      <w:r w:rsidRPr="00141F4F">
        <w:rPr>
          <w:rFonts w:hint="eastAsia"/>
          <w:sz w:val="24"/>
        </w:rPr>
        <w:t>错误码帮助文档</w:t>
      </w:r>
      <w:r>
        <w:rPr>
          <w:rFonts w:hint="eastAsia"/>
          <w:sz w:val="24"/>
        </w:rPr>
        <w:t>、</w:t>
      </w:r>
      <w:r w:rsidRPr="007F4C9F">
        <w:rPr>
          <w:rFonts w:hint="eastAsia"/>
          <w:sz w:val="24"/>
        </w:rPr>
        <w:t>双方协调会议记录</w:t>
      </w:r>
      <w:r>
        <w:rPr>
          <w:rFonts w:hint="eastAsia"/>
          <w:sz w:val="24"/>
        </w:rPr>
        <w:t>、用户培训手册。</w:t>
      </w:r>
    </w:p>
    <w:p w:rsidR="005E5509" w:rsidRDefault="005E5509" w:rsidP="005E5509">
      <w:pPr>
        <w:numPr>
          <w:ilvl w:val="0"/>
          <w:numId w:val="11"/>
        </w:numPr>
        <w:snapToGrid w:val="0"/>
        <w:spacing w:line="360" w:lineRule="auto"/>
        <w:rPr>
          <w:sz w:val="24"/>
        </w:rPr>
      </w:pPr>
      <w:r>
        <w:rPr>
          <w:rFonts w:hint="eastAsia"/>
          <w:sz w:val="24"/>
        </w:rPr>
        <w:t>详细验收报告。</w:t>
      </w:r>
    </w:p>
    <w:p w:rsidR="005E5509" w:rsidRDefault="005E5509" w:rsidP="002F5498">
      <w:pPr>
        <w:numPr>
          <w:ilvl w:val="0"/>
          <w:numId w:val="11"/>
        </w:numPr>
        <w:snapToGrid w:val="0"/>
        <w:spacing w:line="360" w:lineRule="auto"/>
        <w:rPr>
          <w:sz w:val="24"/>
        </w:rPr>
      </w:pPr>
      <w:r w:rsidRPr="005E5509">
        <w:rPr>
          <w:rFonts w:hint="eastAsia"/>
          <w:sz w:val="24"/>
        </w:rPr>
        <w:t>涉及到的数据库详细设计与说明、数据字典、归档方案，系统业务相关部分的详细设计</w:t>
      </w:r>
      <w:r w:rsidRPr="005E5509">
        <w:rPr>
          <w:rFonts w:hint="eastAsia"/>
          <w:sz w:val="24"/>
        </w:rPr>
        <w:t>,</w:t>
      </w:r>
      <w:r w:rsidRPr="005E5509">
        <w:rPr>
          <w:rFonts w:hint="eastAsia"/>
          <w:sz w:val="24"/>
        </w:rPr>
        <w:t>操作使用手册、运营维护手册、系统接口规范，验收测试文件</w:t>
      </w:r>
      <w:r>
        <w:rPr>
          <w:rFonts w:hint="eastAsia"/>
          <w:sz w:val="24"/>
        </w:rPr>
        <w:t>。</w:t>
      </w:r>
    </w:p>
    <w:p w:rsidR="00051862" w:rsidRDefault="00051862" w:rsidP="00051862">
      <w:pPr>
        <w:pStyle w:val="2"/>
      </w:pPr>
      <w:r>
        <w:rPr>
          <w:rFonts w:hint="eastAsia"/>
        </w:rPr>
        <w:t>技术支持</w:t>
      </w:r>
      <w:r>
        <w:t>及培训方案</w:t>
      </w:r>
    </w:p>
    <w:p w:rsidR="00051862" w:rsidRPr="000A0038" w:rsidRDefault="00051862" w:rsidP="00051862">
      <w:pPr>
        <w:pStyle w:val="3"/>
        <w:ind w:left="964" w:hanging="964"/>
        <w:rPr>
          <w:lang w:val="zh-CN"/>
        </w:rPr>
      </w:pPr>
      <w:bookmarkStart w:id="102" w:name="_Toc269768185"/>
      <w:bookmarkStart w:id="103" w:name="_Toc286135595"/>
      <w:bookmarkStart w:id="104" w:name="_Toc320635950"/>
      <w:bookmarkStart w:id="105" w:name="_Toc388974798"/>
      <w:bookmarkStart w:id="106" w:name="_Toc395803627"/>
      <w:bookmarkStart w:id="107" w:name="_Toc395876404"/>
      <w:bookmarkStart w:id="108" w:name="_Toc399860862"/>
      <w:r w:rsidRPr="000A0038">
        <w:rPr>
          <w:rFonts w:hint="eastAsia"/>
          <w:lang w:val="zh-CN"/>
        </w:rPr>
        <w:t>软件服务体系</w:t>
      </w:r>
      <w:bookmarkEnd w:id="102"/>
      <w:bookmarkEnd w:id="103"/>
      <w:bookmarkEnd w:id="104"/>
      <w:bookmarkEnd w:id="105"/>
      <w:bookmarkEnd w:id="106"/>
      <w:bookmarkEnd w:id="107"/>
      <w:bookmarkEnd w:id="108"/>
    </w:p>
    <w:p w:rsidR="00051862" w:rsidRPr="00B825FD" w:rsidRDefault="00051862" w:rsidP="00051862">
      <w:pPr>
        <w:spacing w:line="360" w:lineRule="auto"/>
        <w:rPr>
          <w:sz w:val="24"/>
        </w:rPr>
      </w:pPr>
      <w:r>
        <w:rPr>
          <w:rFonts w:hint="eastAsia"/>
          <w:sz w:val="24"/>
        </w:rPr>
        <w:t>1</w:t>
      </w:r>
      <w:r w:rsidRPr="00B825FD">
        <w:rPr>
          <w:rFonts w:hint="eastAsia"/>
          <w:sz w:val="24"/>
        </w:rPr>
        <w:t>．服务内容和宗旨</w:t>
      </w:r>
    </w:p>
    <w:p w:rsidR="00051862" w:rsidRPr="00B825FD" w:rsidRDefault="00051862" w:rsidP="00051862">
      <w:pPr>
        <w:spacing w:line="360" w:lineRule="auto"/>
        <w:ind w:firstLineChars="200" w:firstLine="480"/>
        <w:rPr>
          <w:sz w:val="24"/>
        </w:rPr>
      </w:pPr>
      <w:r w:rsidRPr="00B825FD">
        <w:rPr>
          <w:rFonts w:hint="eastAsia"/>
          <w:sz w:val="24"/>
        </w:rPr>
        <w:t>以客户为中心，提供专业、及时、周到的售前、售中、和售后服务。</w:t>
      </w:r>
    </w:p>
    <w:p w:rsidR="00051862" w:rsidRPr="00B825FD" w:rsidRDefault="00051862" w:rsidP="00051862">
      <w:pPr>
        <w:spacing w:line="360" w:lineRule="auto"/>
        <w:rPr>
          <w:sz w:val="24"/>
        </w:rPr>
      </w:pPr>
      <w:r>
        <w:rPr>
          <w:rFonts w:hint="eastAsia"/>
          <w:sz w:val="24"/>
        </w:rPr>
        <w:lastRenderedPageBreak/>
        <w:t>2</w:t>
      </w:r>
      <w:r w:rsidRPr="00B825FD">
        <w:rPr>
          <w:rFonts w:hint="eastAsia"/>
          <w:sz w:val="24"/>
        </w:rPr>
        <w:t>．服务理念</w:t>
      </w:r>
    </w:p>
    <w:p w:rsidR="00051862" w:rsidRPr="00B825FD" w:rsidRDefault="00051862" w:rsidP="00051862">
      <w:pPr>
        <w:spacing w:line="360" w:lineRule="auto"/>
        <w:ind w:firstLineChars="200" w:firstLine="480"/>
        <w:rPr>
          <w:sz w:val="24"/>
        </w:rPr>
      </w:pPr>
      <w:r w:rsidRPr="00B825FD">
        <w:rPr>
          <w:rFonts w:hint="eastAsia"/>
          <w:sz w:val="24"/>
        </w:rPr>
        <w:t>只有客户的成功，才有我们的发展！</w:t>
      </w:r>
    </w:p>
    <w:p w:rsidR="00051862" w:rsidRPr="00B825FD" w:rsidRDefault="00051862" w:rsidP="00051862">
      <w:pPr>
        <w:spacing w:line="360" w:lineRule="auto"/>
        <w:rPr>
          <w:sz w:val="24"/>
        </w:rPr>
      </w:pPr>
      <w:r>
        <w:rPr>
          <w:rFonts w:hint="eastAsia"/>
          <w:sz w:val="24"/>
        </w:rPr>
        <w:t>3</w:t>
      </w:r>
      <w:r w:rsidRPr="00B825FD">
        <w:rPr>
          <w:rFonts w:hint="eastAsia"/>
          <w:sz w:val="24"/>
        </w:rPr>
        <w:t>．服务目标</w:t>
      </w:r>
    </w:p>
    <w:p w:rsidR="00051862" w:rsidRPr="00B825FD" w:rsidRDefault="00051862" w:rsidP="00051862">
      <w:pPr>
        <w:spacing w:line="360" w:lineRule="auto"/>
        <w:ind w:firstLineChars="200" w:firstLine="480"/>
        <w:rPr>
          <w:sz w:val="24"/>
        </w:rPr>
      </w:pPr>
      <w:r w:rsidRPr="00B825FD">
        <w:rPr>
          <w:rFonts w:hint="eastAsia"/>
          <w:sz w:val="24"/>
        </w:rPr>
        <w:t>服务水平达到业内第一！</w:t>
      </w:r>
    </w:p>
    <w:p w:rsidR="00051862" w:rsidRPr="00B825FD" w:rsidRDefault="00051862" w:rsidP="00051862">
      <w:pPr>
        <w:spacing w:line="360" w:lineRule="auto"/>
        <w:rPr>
          <w:sz w:val="24"/>
        </w:rPr>
      </w:pPr>
      <w:r>
        <w:rPr>
          <w:rFonts w:hint="eastAsia"/>
          <w:sz w:val="24"/>
        </w:rPr>
        <w:t>4</w:t>
      </w:r>
      <w:r w:rsidRPr="00B825FD">
        <w:rPr>
          <w:rFonts w:hint="eastAsia"/>
          <w:sz w:val="24"/>
        </w:rPr>
        <w:t>．组织结构</w:t>
      </w:r>
    </w:p>
    <w:p w:rsidR="00051862" w:rsidRPr="00B825FD" w:rsidRDefault="00051862" w:rsidP="00051862">
      <w:pPr>
        <w:spacing w:line="360" w:lineRule="auto"/>
        <w:ind w:firstLineChars="200" w:firstLine="480"/>
        <w:rPr>
          <w:sz w:val="24"/>
        </w:rPr>
      </w:pPr>
      <w:r w:rsidRPr="00B825FD">
        <w:rPr>
          <w:rFonts w:hint="eastAsia"/>
          <w:sz w:val="24"/>
        </w:rPr>
        <w:t>按照服务功能的不同分为以下几个部分：</w:t>
      </w:r>
    </w:p>
    <w:p w:rsidR="00051862" w:rsidRPr="00B825FD" w:rsidRDefault="00051862" w:rsidP="00051862">
      <w:pPr>
        <w:spacing w:line="360" w:lineRule="auto"/>
        <w:rPr>
          <w:sz w:val="24"/>
        </w:rPr>
      </w:pPr>
      <w:r>
        <w:rPr>
          <w:rFonts w:hint="eastAsia"/>
          <w:sz w:val="24"/>
        </w:rPr>
        <w:t>5</w:t>
      </w:r>
      <w:r w:rsidRPr="00B825FD">
        <w:rPr>
          <w:rFonts w:hint="eastAsia"/>
          <w:sz w:val="24"/>
        </w:rPr>
        <w:t>．售前服务部门</w:t>
      </w:r>
    </w:p>
    <w:p w:rsidR="00051862" w:rsidRPr="00B825FD" w:rsidRDefault="00051862" w:rsidP="00051862">
      <w:pPr>
        <w:spacing w:line="360" w:lineRule="auto"/>
        <w:ind w:firstLineChars="200" w:firstLine="480"/>
        <w:rPr>
          <w:sz w:val="24"/>
        </w:rPr>
      </w:pPr>
      <w:r w:rsidRPr="00B825FD">
        <w:rPr>
          <w:rFonts w:hint="eastAsia"/>
          <w:sz w:val="24"/>
        </w:rPr>
        <w:t>为客户提供系统的解决方案，确定运行系统的整体结构，实现的功能，软硬件组成，相应配置和结构的系统的运行性能指标。提供系统的线性扩展方案等。</w:t>
      </w:r>
    </w:p>
    <w:p w:rsidR="00051862" w:rsidRPr="00B825FD" w:rsidRDefault="00051862" w:rsidP="00051862">
      <w:pPr>
        <w:spacing w:line="360" w:lineRule="auto"/>
        <w:rPr>
          <w:sz w:val="24"/>
        </w:rPr>
      </w:pPr>
      <w:r>
        <w:rPr>
          <w:rFonts w:hint="eastAsia"/>
          <w:sz w:val="24"/>
        </w:rPr>
        <w:t>6</w:t>
      </w:r>
      <w:r w:rsidRPr="00B825FD">
        <w:rPr>
          <w:rFonts w:hint="eastAsia"/>
          <w:sz w:val="24"/>
        </w:rPr>
        <w:t>．工程安装部门（售中服务）</w:t>
      </w:r>
    </w:p>
    <w:p w:rsidR="00051862" w:rsidRPr="00B825FD" w:rsidRDefault="00051862" w:rsidP="00051862">
      <w:pPr>
        <w:spacing w:line="360" w:lineRule="auto"/>
        <w:ind w:firstLineChars="200" w:firstLine="480"/>
        <w:rPr>
          <w:sz w:val="24"/>
        </w:rPr>
      </w:pPr>
      <w:r w:rsidRPr="00B825FD">
        <w:rPr>
          <w:rFonts w:hint="eastAsia"/>
          <w:sz w:val="24"/>
        </w:rPr>
        <w:t>为客户提供系统安装，调试，测试，验收等相关服务。</w:t>
      </w:r>
    </w:p>
    <w:p w:rsidR="00051862" w:rsidRPr="00B825FD" w:rsidRDefault="00051862" w:rsidP="00051862">
      <w:pPr>
        <w:spacing w:line="360" w:lineRule="auto"/>
        <w:rPr>
          <w:sz w:val="24"/>
        </w:rPr>
      </w:pPr>
      <w:r>
        <w:rPr>
          <w:rFonts w:hint="eastAsia"/>
          <w:sz w:val="24"/>
        </w:rPr>
        <w:t>7</w:t>
      </w:r>
      <w:r w:rsidRPr="00B825FD">
        <w:rPr>
          <w:rFonts w:hint="eastAsia"/>
          <w:sz w:val="24"/>
        </w:rPr>
        <w:t>．工程维护部门（售后服务）</w:t>
      </w:r>
    </w:p>
    <w:p w:rsidR="00051862" w:rsidRPr="00B825FD" w:rsidRDefault="00051862" w:rsidP="00051862">
      <w:pPr>
        <w:spacing w:line="360" w:lineRule="auto"/>
        <w:ind w:firstLineChars="200" w:firstLine="480"/>
        <w:rPr>
          <w:sz w:val="24"/>
        </w:rPr>
      </w:pPr>
      <w:r w:rsidRPr="00B825FD">
        <w:rPr>
          <w:rFonts w:hint="eastAsia"/>
          <w:sz w:val="24"/>
        </w:rPr>
        <w:t>为客户提供远程维护、现场维护、系统升级、客户端软件制作等技术支持服务。</w:t>
      </w:r>
    </w:p>
    <w:p w:rsidR="00051862" w:rsidRPr="00B825FD" w:rsidRDefault="00051862" w:rsidP="00051862">
      <w:pPr>
        <w:spacing w:line="360" w:lineRule="auto"/>
        <w:rPr>
          <w:sz w:val="24"/>
        </w:rPr>
      </w:pPr>
      <w:r>
        <w:rPr>
          <w:rFonts w:hint="eastAsia"/>
          <w:sz w:val="24"/>
        </w:rPr>
        <w:t>8</w:t>
      </w:r>
      <w:r w:rsidRPr="00B825FD">
        <w:rPr>
          <w:rFonts w:hint="eastAsia"/>
          <w:sz w:val="24"/>
        </w:rPr>
        <w:t>．驻外地办事处（综合服务）</w:t>
      </w:r>
    </w:p>
    <w:p w:rsidR="00051862" w:rsidRPr="00B825FD" w:rsidRDefault="00051862" w:rsidP="00051862">
      <w:pPr>
        <w:spacing w:line="360" w:lineRule="auto"/>
        <w:ind w:firstLineChars="200" w:firstLine="480"/>
        <w:rPr>
          <w:sz w:val="24"/>
        </w:rPr>
      </w:pPr>
      <w:r w:rsidRPr="00B825FD">
        <w:rPr>
          <w:rFonts w:hint="eastAsia"/>
          <w:sz w:val="24"/>
        </w:rPr>
        <w:t>快速响应，上门服务。</w:t>
      </w:r>
    </w:p>
    <w:p w:rsidR="00051862" w:rsidRPr="00B825FD" w:rsidRDefault="00051862" w:rsidP="00051862">
      <w:pPr>
        <w:spacing w:line="360" w:lineRule="auto"/>
        <w:rPr>
          <w:sz w:val="24"/>
        </w:rPr>
      </w:pPr>
      <w:r>
        <w:rPr>
          <w:rFonts w:hint="eastAsia"/>
          <w:sz w:val="24"/>
        </w:rPr>
        <w:t>9</w:t>
      </w:r>
      <w:r w:rsidRPr="00B825FD">
        <w:rPr>
          <w:rFonts w:hint="eastAsia"/>
          <w:sz w:val="24"/>
        </w:rPr>
        <w:t>．管理模式和流程说明</w:t>
      </w:r>
    </w:p>
    <w:p w:rsidR="00051862" w:rsidRPr="00B825FD" w:rsidRDefault="00051862" w:rsidP="00051862">
      <w:pPr>
        <w:spacing w:line="360" w:lineRule="auto"/>
        <w:ind w:firstLineChars="200" w:firstLine="480"/>
        <w:rPr>
          <w:sz w:val="24"/>
        </w:rPr>
      </w:pPr>
      <w:r w:rsidRPr="00B825FD">
        <w:rPr>
          <w:rFonts w:hint="eastAsia"/>
          <w:sz w:val="24"/>
        </w:rPr>
        <w:t>软件工程部的管理和工作流程按照《核新软件工程部标准运行文档</w:t>
      </w:r>
      <w:r w:rsidRPr="00B825FD">
        <w:rPr>
          <w:rFonts w:hint="eastAsia"/>
          <w:sz w:val="24"/>
        </w:rPr>
        <w:t>SOP</w:t>
      </w:r>
      <w:r w:rsidRPr="00B825FD">
        <w:rPr>
          <w:rFonts w:hint="eastAsia"/>
          <w:sz w:val="24"/>
        </w:rPr>
        <w:t>》</w:t>
      </w:r>
      <w:r w:rsidRPr="00B825FD">
        <w:rPr>
          <w:rFonts w:hint="eastAsia"/>
          <w:sz w:val="24"/>
        </w:rPr>
        <w:t>,</w:t>
      </w:r>
      <w:r w:rsidRPr="00B825FD">
        <w:rPr>
          <w:rFonts w:hint="eastAsia"/>
          <w:sz w:val="24"/>
        </w:rPr>
        <w:t>其中明确定义了各服务部门的职能，每个工作岗位的职责，以及工作的标准流程。</w:t>
      </w:r>
    </w:p>
    <w:p w:rsidR="00051862" w:rsidRPr="00B825FD" w:rsidRDefault="00051862" w:rsidP="00051862">
      <w:pPr>
        <w:spacing w:line="360" w:lineRule="auto"/>
        <w:ind w:firstLineChars="200" w:firstLine="480"/>
        <w:rPr>
          <w:sz w:val="24"/>
        </w:rPr>
      </w:pPr>
      <w:r w:rsidRPr="00B825FD">
        <w:rPr>
          <w:rFonts w:hint="eastAsia"/>
          <w:sz w:val="24"/>
        </w:rPr>
        <w:t>公司有完善的内部办公网络，并且为不同的客户建立独立完整的档案，包括客户的基本资料，运行系统的网络拓扑结构，系统的硬件配置，软件的版本，原程序，配置文件、客户运行系统的远程维护资料等信息。通过系统安装或维护人员的客户服务文档对客户的档案资料进行及时更新。</w:t>
      </w:r>
    </w:p>
    <w:p w:rsidR="00051862" w:rsidRPr="00B825FD" w:rsidRDefault="00051862" w:rsidP="00051862">
      <w:pPr>
        <w:spacing w:line="360" w:lineRule="auto"/>
        <w:rPr>
          <w:sz w:val="24"/>
        </w:rPr>
      </w:pPr>
      <w:r w:rsidRPr="00B825FD">
        <w:rPr>
          <w:rFonts w:hint="eastAsia"/>
          <w:sz w:val="24"/>
        </w:rPr>
        <w:t>10</w:t>
      </w:r>
      <w:r w:rsidRPr="00B825FD">
        <w:rPr>
          <w:rFonts w:hint="eastAsia"/>
          <w:sz w:val="24"/>
        </w:rPr>
        <w:t>．硬件支持</w:t>
      </w:r>
    </w:p>
    <w:p w:rsidR="00051862" w:rsidRPr="00B825FD" w:rsidRDefault="00051862" w:rsidP="00051862">
      <w:pPr>
        <w:spacing w:line="360" w:lineRule="auto"/>
        <w:ind w:firstLineChars="200" w:firstLine="480"/>
        <w:rPr>
          <w:rFonts w:ascii="宋体"/>
          <w:b/>
          <w:sz w:val="24"/>
        </w:rPr>
      </w:pPr>
      <w:r w:rsidRPr="00B825FD">
        <w:rPr>
          <w:rFonts w:hint="eastAsia"/>
          <w:sz w:val="24"/>
        </w:rPr>
        <w:t>同花顺拥有多年的售后服务经验，并建立一支同花顺</w:t>
      </w:r>
      <w:r w:rsidRPr="00B825FD">
        <w:rPr>
          <w:rFonts w:ascii="宋体" w:hAnsi="宋体" w:hint="eastAsia"/>
          <w:color w:val="000000"/>
          <w:sz w:val="24"/>
        </w:rPr>
        <w:t>证券</w:t>
      </w:r>
      <w:r w:rsidRPr="00B825FD">
        <w:rPr>
          <w:rFonts w:hint="eastAsia"/>
          <w:sz w:val="24"/>
        </w:rPr>
        <w:t>网上交易</w:t>
      </w:r>
      <w:r w:rsidR="002F5498">
        <w:rPr>
          <w:rFonts w:hint="eastAsia"/>
          <w:sz w:val="24"/>
        </w:rPr>
        <w:t>、手机、</w:t>
      </w:r>
      <w:r w:rsidR="002F5498">
        <w:rPr>
          <w:rFonts w:hint="eastAsia"/>
          <w:sz w:val="24"/>
        </w:rPr>
        <w:t>HTML5</w:t>
      </w:r>
      <w:r w:rsidR="002F5498">
        <w:rPr>
          <w:rFonts w:hint="eastAsia"/>
          <w:sz w:val="24"/>
        </w:rPr>
        <w:t>、</w:t>
      </w:r>
      <w:r w:rsidR="002F5498">
        <w:rPr>
          <w:rFonts w:hint="eastAsia"/>
          <w:sz w:val="24"/>
        </w:rPr>
        <w:t>MIC</w:t>
      </w:r>
      <w:r w:rsidR="002F5498">
        <w:rPr>
          <w:rFonts w:hint="eastAsia"/>
          <w:sz w:val="24"/>
        </w:rPr>
        <w:t>、量化交易等</w:t>
      </w:r>
      <w:r w:rsidRPr="00B825FD">
        <w:rPr>
          <w:rFonts w:hint="eastAsia"/>
          <w:sz w:val="24"/>
        </w:rPr>
        <w:t>系统专业售后服务团队，有着强大的售后服务体系：</w:t>
      </w:r>
      <w:r w:rsidRPr="00B825FD">
        <w:rPr>
          <w:rFonts w:hint="eastAsia"/>
          <w:sz w:val="24"/>
        </w:rPr>
        <w:t>72</w:t>
      </w:r>
      <w:r w:rsidRPr="00B825FD">
        <w:rPr>
          <w:rFonts w:hint="eastAsia"/>
          <w:sz w:val="24"/>
        </w:rPr>
        <w:t>门专用</w:t>
      </w:r>
      <w:r w:rsidRPr="00B825FD">
        <w:rPr>
          <w:rFonts w:ascii="宋体" w:hint="eastAsia"/>
          <w:sz w:val="24"/>
        </w:rPr>
        <w:t>座席</w:t>
      </w:r>
      <w:r w:rsidRPr="00B825FD">
        <w:rPr>
          <w:rFonts w:hint="eastAsia"/>
          <w:sz w:val="24"/>
        </w:rPr>
        <w:t>，</w:t>
      </w:r>
      <w:r w:rsidRPr="00B825FD">
        <w:rPr>
          <w:rFonts w:hint="eastAsia"/>
          <w:sz w:val="24"/>
        </w:rPr>
        <w:t>90</w:t>
      </w:r>
      <w:r w:rsidRPr="00B825FD">
        <w:rPr>
          <w:rFonts w:hint="eastAsia"/>
          <w:sz w:val="24"/>
        </w:rPr>
        <w:t>人的客服团队，</w:t>
      </w:r>
      <w:r w:rsidRPr="00B825FD">
        <w:rPr>
          <w:rFonts w:ascii="宋体" w:hint="eastAsia"/>
          <w:sz w:val="24"/>
        </w:rPr>
        <w:t>保证服务热线的随时畅通</w:t>
      </w:r>
      <w:r w:rsidRPr="00B825FD">
        <w:rPr>
          <w:rFonts w:hint="eastAsia"/>
          <w:sz w:val="24"/>
        </w:rPr>
        <w:t>；完整的轮班制度，</w:t>
      </w:r>
      <w:r w:rsidRPr="00B825FD">
        <w:rPr>
          <w:rFonts w:hint="eastAsia"/>
          <w:sz w:val="24"/>
        </w:rPr>
        <w:t>7X24</w:t>
      </w:r>
      <w:r w:rsidRPr="00B825FD">
        <w:rPr>
          <w:rFonts w:hint="eastAsia"/>
          <w:sz w:val="24"/>
        </w:rPr>
        <w:t>小时轮班，保证用户随时有问题都有专人解答；严格的客服考核机制，铃响后</w:t>
      </w:r>
      <w:r w:rsidRPr="00B825FD">
        <w:rPr>
          <w:rFonts w:hint="eastAsia"/>
          <w:sz w:val="24"/>
        </w:rPr>
        <w:t>3</w:t>
      </w:r>
      <w:r w:rsidRPr="00B825FD">
        <w:rPr>
          <w:rFonts w:hint="eastAsia"/>
          <w:sz w:val="24"/>
        </w:rPr>
        <w:t>秒内必须接通，问题半小时内必须答复，</w:t>
      </w:r>
      <w:r w:rsidRPr="00B825FD">
        <w:rPr>
          <w:rFonts w:hint="eastAsia"/>
          <w:sz w:val="24"/>
        </w:rPr>
        <w:t>2</w:t>
      </w:r>
      <w:r w:rsidRPr="00B825FD">
        <w:rPr>
          <w:rFonts w:hint="eastAsia"/>
          <w:sz w:val="24"/>
        </w:rPr>
        <w:t>小时内必须解决；完整的专家</w:t>
      </w:r>
      <w:r w:rsidRPr="00B825FD">
        <w:rPr>
          <w:rFonts w:hint="eastAsia"/>
          <w:sz w:val="24"/>
        </w:rPr>
        <w:lastRenderedPageBreak/>
        <w:t>库、问题知识库和标准问题答案，保证服务质量。全国分布了</w:t>
      </w:r>
      <w:r w:rsidRPr="00B825FD">
        <w:rPr>
          <w:rFonts w:hint="eastAsia"/>
          <w:sz w:val="24"/>
        </w:rPr>
        <w:t>500</w:t>
      </w:r>
      <w:r w:rsidRPr="00B825FD">
        <w:rPr>
          <w:rFonts w:hint="eastAsia"/>
          <w:sz w:val="24"/>
        </w:rPr>
        <w:t>多台服务器，为用户提供良好的硬件和网络资源。</w:t>
      </w:r>
      <w:r w:rsidRPr="00B825FD">
        <w:rPr>
          <w:rFonts w:ascii="宋体" w:hint="eastAsia"/>
          <w:sz w:val="24"/>
        </w:rPr>
        <w:t>公司总部设有</w:t>
      </w:r>
      <w:r w:rsidRPr="00B825FD">
        <w:rPr>
          <w:rFonts w:hint="eastAsia"/>
          <w:sz w:val="24"/>
        </w:rPr>
        <w:t>电信和网通专用机房并且千兆光纤接入</w:t>
      </w:r>
      <w:r w:rsidRPr="00B825FD">
        <w:rPr>
          <w:rFonts w:ascii="宋体" w:hint="eastAsia"/>
          <w:sz w:val="24"/>
        </w:rPr>
        <w:t>，</w:t>
      </w:r>
      <w:r w:rsidRPr="00B825FD">
        <w:rPr>
          <w:rFonts w:ascii="宋体" w:hint="eastAsia"/>
          <w:bCs/>
          <w:iCs/>
          <w:sz w:val="24"/>
        </w:rPr>
        <w:t>实时监控行情服务器的运行情况</w:t>
      </w:r>
      <w:r w:rsidRPr="00B825FD">
        <w:rPr>
          <w:rFonts w:ascii="宋体" w:hint="eastAsia"/>
          <w:sz w:val="24"/>
        </w:rPr>
        <w:t>，为快速远程维护、快速响应提供保证。</w:t>
      </w:r>
      <w:r w:rsidRPr="00B825FD">
        <w:rPr>
          <w:rFonts w:hint="eastAsia"/>
          <w:bCs/>
          <w:iCs/>
          <w:sz w:val="24"/>
        </w:rPr>
        <w:t>办事处辐射面广，其中除杭州总部外包括北京、上海、深圳、成都、</w:t>
      </w:r>
      <w:r>
        <w:rPr>
          <w:rFonts w:hint="eastAsia"/>
          <w:bCs/>
          <w:iCs/>
          <w:sz w:val="24"/>
        </w:rPr>
        <w:t>西安</w:t>
      </w:r>
      <w:r w:rsidRPr="00B825FD">
        <w:rPr>
          <w:rFonts w:hint="eastAsia"/>
          <w:bCs/>
          <w:iCs/>
          <w:sz w:val="24"/>
        </w:rPr>
        <w:t>等地区。</w:t>
      </w:r>
    </w:p>
    <w:p w:rsidR="00051862" w:rsidRPr="000A0038" w:rsidRDefault="00051862" w:rsidP="00051862">
      <w:pPr>
        <w:pStyle w:val="3"/>
        <w:ind w:left="964" w:hanging="964"/>
        <w:rPr>
          <w:lang w:val="zh-CN"/>
        </w:rPr>
      </w:pPr>
      <w:bookmarkStart w:id="109" w:name="_Toc269768187"/>
      <w:bookmarkStart w:id="110" w:name="_Toc286135597"/>
      <w:bookmarkStart w:id="111" w:name="_Toc320635952"/>
      <w:bookmarkStart w:id="112" w:name="_Toc388974800"/>
      <w:bookmarkStart w:id="113" w:name="_Toc395803629"/>
      <w:bookmarkStart w:id="114" w:name="_Toc395876407"/>
      <w:bookmarkStart w:id="115" w:name="_Toc398541456"/>
      <w:bookmarkStart w:id="116" w:name="_Toc399860864"/>
      <w:r w:rsidRPr="000A0038">
        <w:rPr>
          <w:rFonts w:hint="eastAsia"/>
          <w:lang w:val="zh-CN"/>
        </w:rPr>
        <w:t>技术培训服务</w:t>
      </w:r>
      <w:bookmarkEnd w:id="109"/>
      <w:bookmarkEnd w:id="110"/>
      <w:bookmarkEnd w:id="111"/>
      <w:bookmarkEnd w:id="112"/>
      <w:bookmarkEnd w:id="113"/>
      <w:bookmarkEnd w:id="114"/>
      <w:bookmarkEnd w:id="115"/>
      <w:bookmarkEnd w:id="116"/>
    </w:p>
    <w:p w:rsidR="00051862" w:rsidRPr="003577B9" w:rsidRDefault="00051862" w:rsidP="00051862">
      <w:pPr>
        <w:numPr>
          <w:ilvl w:val="0"/>
          <w:numId w:val="20"/>
        </w:numPr>
        <w:rPr>
          <w:b/>
          <w:sz w:val="28"/>
          <w:szCs w:val="28"/>
        </w:rPr>
      </w:pPr>
      <w:bookmarkStart w:id="117" w:name="_Toc269768188"/>
      <w:bookmarkStart w:id="118" w:name="_Toc286135598"/>
      <w:r w:rsidRPr="003577B9">
        <w:rPr>
          <w:b/>
          <w:sz w:val="28"/>
          <w:szCs w:val="28"/>
        </w:rPr>
        <w:t>培训综述</w:t>
      </w:r>
      <w:bookmarkEnd w:id="117"/>
      <w:bookmarkEnd w:id="118"/>
    </w:p>
    <w:p w:rsidR="00051862" w:rsidRPr="00D27EC0" w:rsidRDefault="00051862" w:rsidP="00051862">
      <w:pPr>
        <w:spacing w:after="156" w:line="360" w:lineRule="auto"/>
        <w:ind w:firstLine="482"/>
        <w:rPr>
          <w:rFonts w:ascii="Arial" w:hAnsi="Arial" w:cs="Arial"/>
          <w:sz w:val="24"/>
        </w:rPr>
      </w:pPr>
      <w:r w:rsidRPr="00D27EC0">
        <w:rPr>
          <w:rFonts w:ascii="Arial" w:hAnsi="Arial" w:cs="Arial"/>
          <w:sz w:val="24"/>
        </w:rPr>
        <w:t>本项目中，</w:t>
      </w:r>
      <w:r w:rsidRPr="00D27EC0">
        <w:rPr>
          <w:rFonts w:ascii="Arial" w:hAnsi="Arial" w:cs="Arial" w:hint="eastAsia"/>
          <w:sz w:val="24"/>
        </w:rPr>
        <w:t>同花顺</w:t>
      </w:r>
      <w:r w:rsidRPr="00D27EC0">
        <w:rPr>
          <w:rFonts w:ascii="Arial" w:hAnsi="Arial" w:cs="Arial"/>
          <w:sz w:val="24"/>
        </w:rPr>
        <w:t>提供高水平的培训。培训方式包括现场培训和</w:t>
      </w:r>
      <w:r w:rsidRPr="00D27EC0">
        <w:rPr>
          <w:rFonts w:ascii="Arial" w:hAnsi="Arial" w:cs="Arial" w:hint="eastAsia"/>
          <w:sz w:val="24"/>
        </w:rPr>
        <w:t>远程</w:t>
      </w:r>
      <w:r w:rsidRPr="00D27EC0">
        <w:rPr>
          <w:rFonts w:ascii="Arial" w:hAnsi="Arial" w:cs="Arial"/>
          <w:sz w:val="24"/>
        </w:rPr>
        <w:t>培训，内容包括</w:t>
      </w:r>
      <w:r w:rsidRPr="00D27EC0">
        <w:rPr>
          <w:rFonts w:ascii="Arial" w:hAnsi="Arial" w:cs="Arial" w:hint="eastAsia"/>
          <w:sz w:val="24"/>
        </w:rPr>
        <w:t>系统</w:t>
      </w:r>
      <w:r w:rsidRPr="00D27EC0">
        <w:rPr>
          <w:rFonts w:ascii="Arial" w:hAnsi="Arial" w:cs="Arial"/>
          <w:sz w:val="24"/>
        </w:rPr>
        <w:t>的使用、系统运行和维护及其它相关技术培训。</w:t>
      </w:r>
    </w:p>
    <w:p w:rsidR="00051862" w:rsidRPr="00D27EC0" w:rsidRDefault="00051862" w:rsidP="00051862">
      <w:pPr>
        <w:pStyle w:val="a7"/>
        <w:spacing w:line="360" w:lineRule="auto"/>
        <w:ind w:left="420" w:right="420"/>
        <w:rPr>
          <w:rFonts w:ascii="Arial" w:hAnsi="Arial" w:cs="Arial"/>
          <w:szCs w:val="24"/>
        </w:rPr>
      </w:pPr>
      <w:r w:rsidRPr="00D27EC0">
        <w:rPr>
          <w:rFonts w:ascii="Arial" w:hAnsi="Arial" w:cs="Arial"/>
          <w:szCs w:val="24"/>
        </w:rPr>
        <w:t>此次项目中的培训由</w:t>
      </w:r>
      <w:r w:rsidRPr="00D27EC0">
        <w:rPr>
          <w:rFonts w:ascii="Arial" w:hAnsi="Arial" w:cs="Arial" w:hint="eastAsia"/>
          <w:szCs w:val="24"/>
        </w:rPr>
        <w:t>同花顺</w:t>
      </w:r>
      <w:r w:rsidRPr="00D27EC0">
        <w:rPr>
          <w:rFonts w:ascii="Arial" w:hAnsi="Arial" w:cs="Arial"/>
          <w:szCs w:val="24"/>
        </w:rPr>
        <w:t>总体负责，</w:t>
      </w:r>
      <w:r w:rsidRPr="00D27EC0">
        <w:rPr>
          <w:rFonts w:ascii="Arial" w:hAnsi="Arial" w:cs="Arial" w:hint="eastAsia"/>
          <w:szCs w:val="24"/>
        </w:rPr>
        <w:t>同花顺</w:t>
      </w:r>
      <w:r w:rsidRPr="00D27EC0">
        <w:rPr>
          <w:rFonts w:ascii="Arial" w:hAnsi="Arial" w:cs="Arial"/>
          <w:szCs w:val="24"/>
        </w:rPr>
        <w:t>主要工作包括：</w:t>
      </w:r>
    </w:p>
    <w:p w:rsidR="00051862" w:rsidRPr="00D27EC0" w:rsidRDefault="00051862" w:rsidP="00051862">
      <w:pPr>
        <w:pStyle w:val="a7"/>
        <w:numPr>
          <w:ilvl w:val="0"/>
          <w:numId w:val="18"/>
        </w:numPr>
        <w:spacing w:line="360" w:lineRule="auto"/>
        <w:ind w:left="840" w:right="420" w:firstLineChars="0"/>
        <w:rPr>
          <w:rFonts w:ascii="Arial" w:hAnsi="Arial" w:cs="Arial"/>
          <w:szCs w:val="24"/>
        </w:rPr>
      </w:pPr>
      <w:r w:rsidRPr="00D27EC0">
        <w:rPr>
          <w:rFonts w:ascii="Arial" w:hAnsi="Arial" w:cs="Arial" w:hint="eastAsia"/>
          <w:szCs w:val="24"/>
        </w:rPr>
        <w:t>制订</w:t>
      </w:r>
      <w:r w:rsidRPr="00D27EC0">
        <w:rPr>
          <w:rFonts w:ascii="Arial" w:hAnsi="Arial" w:cs="Arial"/>
          <w:szCs w:val="24"/>
        </w:rPr>
        <w:t>详细</w:t>
      </w:r>
      <w:r w:rsidRPr="00D27EC0">
        <w:rPr>
          <w:rFonts w:ascii="Arial" w:hAnsi="Arial" w:cs="Arial" w:hint="eastAsia"/>
          <w:szCs w:val="24"/>
        </w:rPr>
        <w:t>的</w:t>
      </w:r>
      <w:r w:rsidRPr="00D27EC0">
        <w:rPr>
          <w:rFonts w:ascii="Arial" w:hAnsi="Arial" w:cs="Arial"/>
          <w:szCs w:val="24"/>
        </w:rPr>
        <w:t>培训计划</w:t>
      </w:r>
    </w:p>
    <w:p w:rsidR="00051862" w:rsidRPr="00D27EC0" w:rsidRDefault="00051862" w:rsidP="00051862">
      <w:pPr>
        <w:pStyle w:val="a7"/>
        <w:numPr>
          <w:ilvl w:val="0"/>
          <w:numId w:val="18"/>
        </w:numPr>
        <w:spacing w:line="360" w:lineRule="auto"/>
        <w:ind w:left="840" w:right="420" w:firstLineChars="0"/>
        <w:rPr>
          <w:rFonts w:ascii="Arial" w:hAnsi="Arial" w:cs="Arial"/>
          <w:szCs w:val="24"/>
        </w:rPr>
      </w:pPr>
      <w:r w:rsidRPr="00D27EC0">
        <w:rPr>
          <w:rFonts w:ascii="Arial" w:hAnsi="Arial" w:cs="Arial" w:hint="eastAsia"/>
          <w:szCs w:val="24"/>
        </w:rPr>
        <w:t>编制和整理</w:t>
      </w:r>
      <w:r w:rsidRPr="00D27EC0">
        <w:rPr>
          <w:rFonts w:ascii="Arial" w:hAnsi="Arial" w:cs="Arial"/>
          <w:szCs w:val="24"/>
        </w:rPr>
        <w:t>培训资料</w:t>
      </w:r>
    </w:p>
    <w:p w:rsidR="00051862" w:rsidRPr="00D27EC0" w:rsidRDefault="00051862" w:rsidP="00051862">
      <w:pPr>
        <w:pStyle w:val="a7"/>
        <w:numPr>
          <w:ilvl w:val="0"/>
          <w:numId w:val="18"/>
        </w:numPr>
        <w:spacing w:line="360" w:lineRule="auto"/>
        <w:ind w:left="840" w:right="420" w:firstLineChars="0"/>
        <w:rPr>
          <w:rFonts w:ascii="Arial" w:hAnsi="Arial" w:cs="Arial"/>
          <w:szCs w:val="24"/>
        </w:rPr>
      </w:pPr>
      <w:r w:rsidRPr="00D27EC0">
        <w:rPr>
          <w:rFonts w:ascii="Arial" w:hAnsi="Arial" w:cs="Arial" w:hint="eastAsia"/>
          <w:szCs w:val="24"/>
        </w:rPr>
        <w:t>根据不同的培训内容安排</w:t>
      </w:r>
      <w:r w:rsidRPr="00D27EC0">
        <w:rPr>
          <w:rFonts w:ascii="Arial" w:hAnsi="Arial" w:cs="Arial"/>
          <w:szCs w:val="24"/>
        </w:rPr>
        <w:t>培训</w:t>
      </w:r>
      <w:r w:rsidRPr="00D27EC0">
        <w:rPr>
          <w:rFonts w:ascii="Arial" w:hAnsi="Arial" w:cs="Arial" w:hint="eastAsia"/>
          <w:szCs w:val="24"/>
        </w:rPr>
        <w:t>讲师</w:t>
      </w:r>
    </w:p>
    <w:p w:rsidR="00051862" w:rsidRPr="00D27EC0" w:rsidRDefault="00051862" w:rsidP="00051862">
      <w:pPr>
        <w:pStyle w:val="a7"/>
        <w:numPr>
          <w:ilvl w:val="0"/>
          <w:numId w:val="18"/>
        </w:numPr>
        <w:spacing w:line="360" w:lineRule="auto"/>
        <w:ind w:left="840" w:right="420" w:firstLineChars="0"/>
        <w:rPr>
          <w:rFonts w:ascii="Arial" w:hAnsi="Arial" w:cs="Arial"/>
          <w:szCs w:val="24"/>
        </w:rPr>
      </w:pPr>
      <w:r w:rsidRPr="00D27EC0">
        <w:rPr>
          <w:rFonts w:ascii="Arial" w:hAnsi="Arial" w:cs="Arial"/>
          <w:szCs w:val="24"/>
        </w:rPr>
        <w:t>培训过程中的后勤服务</w:t>
      </w:r>
    </w:p>
    <w:p w:rsidR="00051862" w:rsidRPr="00D27EC0" w:rsidRDefault="00051862" w:rsidP="00051862">
      <w:pPr>
        <w:pStyle w:val="a7"/>
        <w:spacing w:line="360" w:lineRule="auto"/>
        <w:ind w:left="420" w:right="420"/>
        <w:rPr>
          <w:rFonts w:ascii="Arial" w:hAnsi="Arial" w:cs="Arial"/>
          <w:szCs w:val="24"/>
        </w:rPr>
      </w:pPr>
      <w:r>
        <w:rPr>
          <w:rFonts w:ascii="Arial" w:hAnsi="Arial" w:cs="Arial" w:hint="eastAsia"/>
          <w:szCs w:val="24"/>
        </w:rPr>
        <w:t>兴业证券所</w:t>
      </w:r>
      <w:r w:rsidRPr="00D27EC0">
        <w:rPr>
          <w:rFonts w:ascii="Arial" w:hAnsi="Arial" w:cs="Arial"/>
          <w:szCs w:val="24"/>
        </w:rPr>
        <w:t>需要为培训做好的工作包括：</w:t>
      </w:r>
    </w:p>
    <w:p w:rsidR="00051862" w:rsidRPr="00D27EC0" w:rsidRDefault="00051862" w:rsidP="00051862">
      <w:pPr>
        <w:pStyle w:val="a7"/>
        <w:numPr>
          <w:ilvl w:val="0"/>
          <w:numId w:val="19"/>
        </w:numPr>
        <w:spacing w:line="360" w:lineRule="auto"/>
        <w:ind w:left="840" w:right="420" w:firstLineChars="0"/>
        <w:rPr>
          <w:rFonts w:ascii="Arial" w:hAnsi="Arial" w:cs="Arial"/>
          <w:szCs w:val="24"/>
        </w:rPr>
      </w:pPr>
      <w:r w:rsidRPr="00D27EC0">
        <w:rPr>
          <w:rFonts w:ascii="Arial" w:hAnsi="Arial" w:cs="Arial"/>
          <w:szCs w:val="24"/>
        </w:rPr>
        <w:t>参加培训人员的通知和组织</w:t>
      </w:r>
    </w:p>
    <w:p w:rsidR="00051862" w:rsidRPr="00D27EC0" w:rsidRDefault="00051862" w:rsidP="00051862">
      <w:pPr>
        <w:pStyle w:val="a7"/>
        <w:numPr>
          <w:ilvl w:val="0"/>
          <w:numId w:val="19"/>
        </w:numPr>
        <w:spacing w:line="360" w:lineRule="auto"/>
        <w:ind w:left="840" w:right="420" w:firstLineChars="0"/>
        <w:rPr>
          <w:rFonts w:ascii="Arial" w:hAnsi="Arial" w:cs="Arial"/>
          <w:szCs w:val="24"/>
        </w:rPr>
      </w:pPr>
      <w:r w:rsidRPr="00D27EC0">
        <w:rPr>
          <w:rFonts w:ascii="Arial" w:hAnsi="Arial" w:cs="Arial"/>
          <w:szCs w:val="24"/>
        </w:rPr>
        <w:t>培训过程的协调</w:t>
      </w:r>
    </w:p>
    <w:p w:rsidR="00051862" w:rsidRPr="00D27EC0" w:rsidRDefault="00051862" w:rsidP="00051862">
      <w:pPr>
        <w:pStyle w:val="a7"/>
        <w:numPr>
          <w:ilvl w:val="0"/>
          <w:numId w:val="19"/>
        </w:numPr>
        <w:spacing w:line="360" w:lineRule="auto"/>
        <w:ind w:left="840" w:right="420" w:firstLineChars="0"/>
        <w:rPr>
          <w:rFonts w:ascii="Arial" w:hAnsi="Arial" w:cs="Arial"/>
          <w:szCs w:val="24"/>
        </w:rPr>
      </w:pPr>
      <w:r w:rsidRPr="00D27EC0">
        <w:rPr>
          <w:rFonts w:ascii="Arial" w:hAnsi="Arial" w:cs="Arial"/>
          <w:szCs w:val="24"/>
        </w:rPr>
        <w:t>内部培训教室和设备的准备</w:t>
      </w:r>
    </w:p>
    <w:p w:rsidR="00051862" w:rsidRPr="00D27EC0" w:rsidRDefault="00051862" w:rsidP="00051862">
      <w:pPr>
        <w:pStyle w:val="a7"/>
        <w:numPr>
          <w:ilvl w:val="0"/>
          <w:numId w:val="19"/>
        </w:numPr>
        <w:spacing w:line="360" w:lineRule="auto"/>
        <w:ind w:left="840" w:right="420" w:firstLineChars="0"/>
        <w:rPr>
          <w:rFonts w:ascii="Arial" w:hAnsi="Arial" w:cs="Arial"/>
          <w:szCs w:val="24"/>
        </w:rPr>
      </w:pPr>
      <w:r w:rsidRPr="00D27EC0">
        <w:rPr>
          <w:rFonts w:ascii="Arial" w:hAnsi="Arial" w:cs="Arial"/>
          <w:szCs w:val="24"/>
        </w:rPr>
        <w:t>及时反馈使用过程中遇到的问题</w:t>
      </w:r>
    </w:p>
    <w:p w:rsidR="00051862" w:rsidRPr="00D27EC0" w:rsidRDefault="00051862" w:rsidP="00051862">
      <w:pPr>
        <w:pStyle w:val="a7"/>
        <w:numPr>
          <w:ilvl w:val="0"/>
          <w:numId w:val="19"/>
        </w:numPr>
        <w:spacing w:line="360" w:lineRule="auto"/>
        <w:ind w:left="840" w:right="420" w:firstLineChars="0"/>
        <w:rPr>
          <w:rFonts w:ascii="Arial" w:hAnsi="Arial" w:cs="Arial"/>
          <w:szCs w:val="24"/>
        </w:rPr>
      </w:pPr>
      <w:r w:rsidRPr="00D27EC0">
        <w:rPr>
          <w:szCs w:val="24"/>
        </w:rPr>
        <w:t>对本阶段的工作内容和《培训报告》进行确认</w:t>
      </w:r>
    </w:p>
    <w:p w:rsidR="00051862" w:rsidRPr="003577B9" w:rsidRDefault="00051862" w:rsidP="00051862">
      <w:pPr>
        <w:numPr>
          <w:ilvl w:val="0"/>
          <w:numId w:val="20"/>
        </w:numPr>
        <w:rPr>
          <w:b/>
          <w:sz w:val="28"/>
          <w:szCs w:val="28"/>
        </w:rPr>
      </w:pPr>
      <w:bookmarkStart w:id="119" w:name="_Toc269768189"/>
      <w:bookmarkStart w:id="120" w:name="_Toc286135599"/>
      <w:r w:rsidRPr="003577B9">
        <w:rPr>
          <w:rFonts w:hint="eastAsia"/>
          <w:b/>
          <w:sz w:val="28"/>
          <w:szCs w:val="28"/>
        </w:rPr>
        <w:t>培训目标</w:t>
      </w:r>
      <w:bookmarkEnd w:id="119"/>
      <w:bookmarkEnd w:id="120"/>
    </w:p>
    <w:p w:rsidR="00051862" w:rsidRPr="00B825FD" w:rsidRDefault="00051862" w:rsidP="00051862">
      <w:pPr>
        <w:spacing w:line="360" w:lineRule="auto"/>
        <w:ind w:firstLine="482"/>
        <w:rPr>
          <w:sz w:val="24"/>
        </w:rPr>
      </w:pPr>
      <w:r w:rsidRPr="00B825FD">
        <w:rPr>
          <w:rFonts w:hint="eastAsia"/>
          <w:sz w:val="24"/>
        </w:rPr>
        <w:t>同花顺在长期从事计算机应用及工程项目实践中的一条重要经验是将对用户的培训看作是整个系统建设的重要内容。系统运行好坏往往与用户具备的操作和维护能力紧密相关，凡是用户能熟练进行操作和维护的系统，往往能长期运行</w:t>
      </w:r>
      <w:r w:rsidRPr="00B825FD">
        <w:rPr>
          <w:rFonts w:hint="eastAsia"/>
          <w:sz w:val="24"/>
        </w:rPr>
        <w:lastRenderedPageBreak/>
        <w:t>而很少出现故障，反之则会隔三差五地出现问题。从这个意义来说，培训做到位，无异于增加了系统的可靠性，这是用户单位和系统建设者共同的心愿。其次，用户通过系统的理论和操作培训，可随工程的建设培养出一批有用的人才，这是系统建设的另一个不可忽视的成果。</w:t>
      </w:r>
    </w:p>
    <w:p w:rsidR="00051862" w:rsidRDefault="00051862" w:rsidP="00051862">
      <w:pPr>
        <w:spacing w:line="360" w:lineRule="auto"/>
        <w:ind w:firstLineChars="200" w:firstLine="480"/>
        <w:rPr>
          <w:sz w:val="24"/>
        </w:rPr>
      </w:pPr>
      <w:r w:rsidRPr="00B825FD">
        <w:rPr>
          <w:rFonts w:ascii="宋体" w:hAnsi="宋体" w:hint="eastAsia"/>
          <w:sz w:val="24"/>
        </w:rPr>
        <w:t>本</w:t>
      </w:r>
      <w:r w:rsidRPr="00B825FD">
        <w:rPr>
          <w:rFonts w:hint="eastAsia"/>
          <w:sz w:val="24"/>
        </w:rPr>
        <w:t>项目最终的使用和维护不可避免的需用户配合，因此系统实施过程中，为用户培养一批掌握基本理论，了解工程具体操作和维护的人才是系统建设的重要任务之一。从人是第一关键因素来看，为本项目培养一批人才的重要性不亚于系统建设的本身。公司从用户角度出发，一贯将对用户的培养看作是系统工程建设的重要组成。在工程建设中培养用户使用，维护，更改和扩充的能力，并可达到完成类似本系统的设计施工能力。</w:t>
      </w:r>
    </w:p>
    <w:p w:rsidR="00051862" w:rsidRPr="003577B9" w:rsidRDefault="00051862" w:rsidP="00051862">
      <w:pPr>
        <w:numPr>
          <w:ilvl w:val="0"/>
          <w:numId w:val="20"/>
        </w:numPr>
        <w:rPr>
          <w:b/>
          <w:sz w:val="28"/>
          <w:szCs w:val="28"/>
        </w:rPr>
      </w:pPr>
      <w:r w:rsidRPr="003577B9">
        <w:rPr>
          <w:rFonts w:hint="eastAsia"/>
          <w:b/>
          <w:sz w:val="28"/>
          <w:szCs w:val="28"/>
        </w:rPr>
        <w:t>培训对象</w:t>
      </w:r>
    </w:p>
    <w:p w:rsidR="00051862" w:rsidRPr="003C3455" w:rsidRDefault="00051862" w:rsidP="00051862">
      <w:pPr>
        <w:spacing w:line="360" w:lineRule="auto"/>
        <w:ind w:firstLineChars="200" w:firstLine="480"/>
        <w:rPr>
          <w:rFonts w:ascii="宋体" w:hAnsi="宋体"/>
          <w:sz w:val="24"/>
        </w:rPr>
      </w:pPr>
      <w:r w:rsidRPr="003C3455">
        <w:rPr>
          <w:rFonts w:ascii="宋体" w:hAnsi="宋体" w:hint="eastAsia"/>
          <w:sz w:val="24"/>
        </w:rPr>
        <w:t>本项目的</w:t>
      </w:r>
      <w:r w:rsidRPr="003C3455">
        <w:rPr>
          <w:rFonts w:ascii="宋体" w:hAnsi="宋体"/>
          <w:sz w:val="24"/>
        </w:rPr>
        <w:t>培训对象为</w:t>
      </w:r>
      <w:r>
        <w:rPr>
          <w:rFonts w:ascii="宋体" w:hAnsi="宋体" w:hint="eastAsia"/>
          <w:sz w:val="24"/>
        </w:rPr>
        <w:t>兴业证券所</w:t>
      </w:r>
      <w:r w:rsidRPr="003C3455">
        <w:rPr>
          <w:rFonts w:ascii="宋体" w:hAnsi="宋体" w:hint="eastAsia"/>
          <w:sz w:val="24"/>
        </w:rPr>
        <w:t>内部</w:t>
      </w:r>
      <w:r w:rsidRPr="003C3455">
        <w:rPr>
          <w:rFonts w:ascii="宋体" w:hAnsi="宋体"/>
          <w:sz w:val="24"/>
        </w:rPr>
        <w:t>工作人员、系统管理人员。其中：</w:t>
      </w:r>
    </w:p>
    <w:p w:rsidR="00051862" w:rsidRPr="003C3455" w:rsidRDefault="00051862" w:rsidP="00051862">
      <w:pPr>
        <w:spacing w:line="360" w:lineRule="auto"/>
        <w:ind w:firstLineChars="200" w:firstLine="480"/>
        <w:rPr>
          <w:rFonts w:ascii="宋体" w:hAnsi="宋体"/>
          <w:sz w:val="24"/>
        </w:rPr>
      </w:pPr>
      <w:r>
        <w:rPr>
          <w:rFonts w:ascii="宋体" w:hAnsi="宋体" w:hint="eastAsia"/>
          <w:sz w:val="24"/>
        </w:rPr>
        <w:t>兴业证券所</w:t>
      </w:r>
      <w:r w:rsidRPr="003C3455">
        <w:rPr>
          <w:rFonts w:ascii="宋体" w:hAnsi="宋体" w:hint="eastAsia"/>
          <w:sz w:val="24"/>
        </w:rPr>
        <w:t>业务人员</w:t>
      </w:r>
      <w:r w:rsidRPr="003C3455">
        <w:rPr>
          <w:rFonts w:ascii="宋体" w:hAnsi="宋体"/>
          <w:sz w:val="24"/>
        </w:rPr>
        <w:t>：系统的使用人员。通过培训，能掌握系统各功能模块的使用。</w:t>
      </w:r>
    </w:p>
    <w:p w:rsidR="00051862" w:rsidRPr="003C3455" w:rsidRDefault="00051862" w:rsidP="00051862">
      <w:pPr>
        <w:spacing w:line="360" w:lineRule="auto"/>
        <w:ind w:firstLineChars="200" w:firstLine="480"/>
        <w:rPr>
          <w:rFonts w:ascii="宋体" w:hAnsi="宋体"/>
          <w:sz w:val="24"/>
        </w:rPr>
      </w:pPr>
      <w:r>
        <w:rPr>
          <w:rFonts w:ascii="宋体" w:hAnsi="宋体" w:hint="eastAsia"/>
          <w:sz w:val="24"/>
        </w:rPr>
        <w:t>兴业证券所</w:t>
      </w:r>
      <w:r w:rsidRPr="003C3455">
        <w:rPr>
          <w:rFonts w:ascii="宋体" w:hAnsi="宋体" w:hint="eastAsia"/>
          <w:sz w:val="24"/>
        </w:rPr>
        <w:t>技术人员</w:t>
      </w:r>
      <w:r w:rsidRPr="003C3455">
        <w:rPr>
          <w:rFonts w:ascii="宋体" w:hAnsi="宋体"/>
          <w:sz w:val="24"/>
        </w:rPr>
        <w:t>：即在实施</w:t>
      </w:r>
      <w:r w:rsidRPr="003C3455">
        <w:rPr>
          <w:rFonts w:ascii="宋体" w:hAnsi="宋体" w:hint="eastAsia"/>
          <w:sz w:val="24"/>
        </w:rPr>
        <w:t>系统建设开发项目</w:t>
      </w:r>
      <w:r w:rsidRPr="003C3455">
        <w:rPr>
          <w:rFonts w:ascii="宋体" w:hAnsi="宋体"/>
          <w:sz w:val="24"/>
        </w:rPr>
        <w:t>过程中主要参与全过程实施的各专业工程师与技术开发人员和系统维护人员，通过培训，掌握系统的基本维护和日常管理工作，当系统出现一般性问题时，通过</w:t>
      </w:r>
      <w:r w:rsidRPr="003C3455">
        <w:rPr>
          <w:rFonts w:ascii="宋体" w:hAnsi="宋体" w:hint="eastAsia"/>
          <w:sz w:val="24"/>
        </w:rPr>
        <w:t>公司内部</w:t>
      </w:r>
      <w:r w:rsidRPr="003C3455">
        <w:rPr>
          <w:rFonts w:ascii="宋体" w:hAnsi="宋体"/>
          <w:sz w:val="24"/>
        </w:rPr>
        <w:t>的系统管理人员能及时解决问题，</w:t>
      </w:r>
      <w:r w:rsidRPr="003C3455">
        <w:rPr>
          <w:rFonts w:ascii="宋体" w:hAnsi="宋体" w:hint="eastAsia"/>
          <w:sz w:val="24"/>
        </w:rPr>
        <w:t>从而</w:t>
      </w:r>
      <w:r w:rsidRPr="003C3455">
        <w:rPr>
          <w:rFonts w:ascii="宋体" w:hAnsi="宋体"/>
          <w:sz w:val="24"/>
        </w:rPr>
        <w:t>不影响系统的使用。</w:t>
      </w:r>
    </w:p>
    <w:p w:rsidR="00051862" w:rsidRPr="003577B9" w:rsidRDefault="00051862" w:rsidP="00051862">
      <w:pPr>
        <w:numPr>
          <w:ilvl w:val="0"/>
          <w:numId w:val="20"/>
        </w:numPr>
        <w:rPr>
          <w:b/>
          <w:sz w:val="28"/>
          <w:szCs w:val="28"/>
        </w:rPr>
      </w:pPr>
      <w:r w:rsidRPr="003577B9">
        <w:rPr>
          <w:rFonts w:hint="eastAsia"/>
          <w:b/>
          <w:sz w:val="28"/>
          <w:szCs w:val="28"/>
        </w:rPr>
        <w:t>培训计划安排</w:t>
      </w:r>
    </w:p>
    <w:p w:rsidR="00051862" w:rsidRPr="00B825FD" w:rsidRDefault="00051862" w:rsidP="00051862">
      <w:pPr>
        <w:spacing w:line="360" w:lineRule="auto"/>
        <w:ind w:firstLineChars="200" w:firstLine="480"/>
        <w:rPr>
          <w:sz w:val="24"/>
        </w:rPr>
      </w:pPr>
      <w:r w:rsidRPr="00B825FD">
        <w:rPr>
          <w:rFonts w:hint="eastAsia"/>
          <w:sz w:val="24"/>
        </w:rPr>
        <w:t>我公司会在合同生效后开始与用户共同协商确定培训时间、班次、人数等事宜。培训根据内容的不同分批、分阶段进行。我公司会根据招标文件的要求和用户的实际需要提供出详尽的课程内容安排，并在合同签订并征得用户同意后实施本次培训包括理论培训和现场培训，其中，理论培训在实施规划准备期间进行现场实践技能在到货后、集成实施期间进行，以推进系统的应用。</w:t>
      </w:r>
    </w:p>
    <w:p w:rsidR="00051862" w:rsidRPr="003577B9" w:rsidRDefault="00051862" w:rsidP="00051862">
      <w:pPr>
        <w:numPr>
          <w:ilvl w:val="0"/>
          <w:numId w:val="20"/>
        </w:numPr>
        <w:rPr>
          <w:b/>
          <w:sz w:val="28"/>
          <w:szCs w:val="28"/>
        </w:rPr>
      </w:pPr>
      <w:bookmarkStart w:id="121" w:name="_Toc269768191"/>
      <w:bookmarkStart w:id="122" w:name="_Toc286135601"/>
      <w:r w:rsidRPr="003577B9">
        <w:rPr>
          <w:rFonts w:hint="eastAsia"/>
          <w:b/>
          <w:sz w:val="28"/>
          <w:szCs w:val="28"/>
        </w:rPr>
        <w:t>培训方式</w:t>
      </w:r>
      <w:bookmarkEnd w:id="121"/>
      <w:bookmarkEnd w:id="122"/>
    </w:p>
    <w:p w:rsidR="00051862" w:rsidRPr="00B825FD" w:rsidRDefault="00051862" w:rsidP="00051862">
      <w:pPr>
        <w:spacing w:line="360" w:lineRule="auto"/>
        <w:ind w:firstLineChars="200" w:firstLine="480"/>
        <w:rPr>
          <w:sz w:val="24"/>
        </w:rPr>
      </w:pPr>
      <w:r w:rsidRPr="00B825FD">
        <w:rPr>
          <w:rFonts w:hint="eastAsia"/>
          <w:sz w:val="24"/>
        </w:rPr>
        <w:t>同花顺提供的培训</w:t>
      </w:r>
      <w:r>
        <w:rPr>
          <w:rFonts w:hint="eastAsia"/>
          <w:sz w:val="24"/>
        </w:rPr>
        <w:t>分现场培训和远程培训两部分，现场培训采用集中式培训，即安排时间、地点，人员进行统一的培训；远程培训可通过网络视频教学进行。也可根据用户职能不同（比如技术人员、业务人员、客户人员）可分批、分次进</w:t>
      </w:r>
      <w:r>
        <w:rPr>
          <w:rFonts w:hint="eastAsia"/>
          <w:sz w:val="24"/>
        </w:rPr>
        <w:lastRenderedPageBreak/>
        <w:t>行针对性培训。</w:t>
      </w:r>
    </w:p>
    <w:p w:rsidR="00051862" w:rsidRPr="003577B9" w:rsidRDefault="00051862" w:rsidP="00051862">
      <w:pPr>
        <w:numPr>
          <w:ilvl w:val="0"/>
          <w:numId w:val="20"/>
        </w:numPr>
        <w:rPr>
          <w:b/>
          <w:sz w:val="28"/>
          <w:szCs w:val="28"/>
        </w:rPr>
      </w:pPr>
      <w:bookmarkStart w:id="123" w:name="_Toc269768192"/>
      <w:bookmarkStart w:id="124" w:name="_Toc286135602"/>
      <w:r w:rsidRPr="003577B9">
        <w:rPr>
          <w:rFonts w:hint="eastAsia"/>
          <w:b/>
          <w:sz w:val="28"/>
          <w:szCs w:val="28"/>
        </w:rPr>
        <w:t>培训的特色服务</w:t>
      </w:r>
      <w:bookmarkEnd w:id="123"/>
      <w:bookmarkEnd w:id="124"/>
    </w:p>
    <w:p w:rsidR="00051862" w:rsidRPr="007F4C9F" w:rsidRDefault="00051862" w:rsidP="00051862">
      <w:pPr>
        <w:spacing w:line="360" w:lineRule="auto"/>
        <w:ind w:firstLineChars="200" w:firstLine="480"/>
        <w:rPr>
          <w:sz w:val="24"/>
        </w:rPr>
      </w:pPr>
      <w:r w:rsidRPr="007F4C9F">
        <w:rPr>
          <w:rFonts w:hint="eastAsia"/>
          <w:sz w:val="24"/>
        </w:rPr>
        <w:t>同花顺根据以往从事系统建设特别是软件系统的运行、推进中的实践经验，深刻体会到要使一个系统能真正得到运用，搞好用户培训非常重要，而培训又是要求长期反复进行，不是一次性奏效的过程。为了更好的推进系统的运行，使系统发挥最大效用，提出以下建议和承诺：</w:t>
      </w:r>
    </w:p>
    <w:p w:rsidR="00051862" w:rsidRDefault="00051862" w:rsidP="00051862">
      <w:pPr>
        <w:spacing w:line="360" w:lineRule="auto"/>
        <w:ind w:firstLineChars="200" w:firstLine="480"/>
        <w:rPr>
          <w:sz w:val="24"/>
        </w:rPr>
      </w:pPr>
      <w:r w:rsidRPr="007F4C9F">
        <w:rPr>
          <w:rFonts w:hint="eastAsia"/>
          <w:sz w:val="24"/>
        </w:rPr>
        <w:t>我公司承诺，在组织各项培训时，将考虑人员特点进行安排，使培训效果得到保证。配合用户制定推进应用计划，用户可以根据自身情况自选培训时间，采取集</w:t>
      </w:r>
      <w:r>
        <w:rPr>
          <w:rFonts w:hint="eastAsia"/>
          <w:sz w:val="24"/>
        </w:rPr>
        <w:t>中培训</w:t>
      </w:r>
      <w:r w:rsidRPr="007F4C9F">
        <w:rPr>
          <w:rFonts w:hint="eastAsia"/>
          <w:sz w:val="24"/>
        </w:rPr>
        <w:t>、</w:t>
      </w:r>
      <w:r>
        <w:rPr>
          <w:rFonts w:hint="eastAsia"/>
          <w:sz w:val="24"/>
        </w:rPr>
        <w:t>远程教学和一对一培训</w:t>
      </w:r>
      <w:r w:rsidRPr="007F4C9F">
        <w:rPr>
          <w:rFonts w:hint="eastAsia"/>
          <w:sz w:val="24"/>
        </w:rPr>
        <w:t>等多种形式，使每个</w:t>
      </w:r>
      <w:r>
        <w:rPr>
          <w:rFonts w:hint="eastAsia"/>
          <w:sz w:val="24"/>
        </w:rPr>
        <w:t>需要</w:t>
      </w:r>
      <w:r w:rsidRPr="007F4C9F">
        <w:rPr>
          <w:rFonts w:hint="eastAsia"/>
          <w:sz w:val="24"/>
        </w:rPr>
        <w:t>培训的人员都得到培训。</w:t>
      </w:r>
    </w:p>
    <w:p w:rsidR="00051862" w:rsidRPr="007B1605" w:rsidRDefault="00051862" w:rsidP="00051862">
      <w:pPr>
        <w:spacing w:line="360" w:lineRule="auto"/>
        <w:ind w:firstLineChars="202" w:firstLine="485"/>
        <w:rPr>
          <w:sz w:val="24"/>
        </w:rPr>
      </w:pPr>
      <w:r w:rsidRPr="007B1605">
        <w:rPr>
          <w:rFonts w:hint="eastAsia"/>
          <w:sz w:val="24"/>
        </w:rPr>
        <w:t>培训包括但不仅限于日常维护培训、二次开发培训和业务操作培训（坐席业务功能培训和管理培训）。</w:t>
      </w:r>
    </w:p>
    <w:p w:rsidR="00051862" w:rsidRPr="00051862" w:rsidRDefault="00051862" w:rsidP="00051862">
      <w:pPr>
        <w:snapToGrid w:val="0"/>
        <w:spacing w:line="360" w:lineRule="auto"/>
        <w:ind w:left="838"/>
        <w:rPr>
          <w:sz w:val="24"/>
        </w:rPr>
      </w:pPr>
    </w:p>
    <w:p w:rsidR="00DB04A9" w:rsidRDefault="00DB04A9" w:rsidP="00DB04A9">
      <w:pPr>
        <w:pStyle w:val="1"/>
        <w:ind w:left="659" w:hanging="659"/>
      </w:pPr>
      <w:r>
        <w:rPr>
          <w:rFonts w:hint="eastAsia"/>
        </w:rPr>
        <w:t>项目的</w:t>
      </w:r>
      <w:r>
        <w:t>经济效益分析</w:t>
      </w:r>
    </w:p>
    <w:p w:rsidR="00DB04A9" w:rsidRDefault="00DB04A9" w:rsidP="00DB04A9"/>
    <w:p w:rsidR="00010981" w:rsidRDefault="00FD090E" w:rsidP="00010981">
      <w:pPr>
        <w:spacing w:line="360" w:lineRule="auto"/>
        <w:ind w:firstLineChars="150" w:firstLine="360"/>
        <w:jc w:val="left"/>
        <w:rPr>
          <w:rFonts w:asciiTheme="minorEastAsia" w:eastAsiaTheme="minorEastAsia" w:hAnsiTheme="minorEastAsia"/>
          <w:sz w:val="24"/>
        </w:rPr>
      </w:pPr>
      <w:r w:rsidRPr="00010981">
        <w:rPr>
          <w:rFonts w:asciiTheme="minorEastAsia" w:eastAsiaTheme="minorEastAsia" w:hAnsiTheme="minorEastAsia" w:hint="eastAsia"/>
          <w:sz w:val="24"/>
        </w:rPr>
        <w:t>通过</w:t>
      </w:r>
      <w:r w:rsidRPr="00010981">
        <w:rPr>
          <w:rFonts w:asciiTheme="minorEastAsia" w:eastAsiaTheme="minorEastAsia" w:hAnsiTheme="minorEastAsia"/>
          <w:sz w:val="24"/>
        </w:rPr>
        <w:t>建设兴业证券股份有限公司</w:t>
      </w:r>
      <w:r w:rsidRPr="00010981">
        <w:rPr>
          <w:rFonts w:asciiTheme="minorEastAsia" w:eastAsiaTheme="minorEastAsia" w:hAnsiTheme="minorEastAsia" w:hint="eastAsia"/>
          <w:sz w:val="24"/>
        </w:rPr>
        <w:t>HTML5行情</w:t>
      </w:r>
      <w:r w:rsidRPr="00010981">
        <w:rPr>
          <w:rFonts w:asciiTheme="minorEastAsia" w:eastAsiaTheme="minorEastAsia" w:hAnsiTheme="minorEastAsia"/>
          <w:sz w:val="24"/>
        </w:rPr>
        <w:t>和交易系统</w:t>
      </w:r>
      <w:r w:rsidR="00010981">
        <w:rPr>
          <w:rFonts w:asciiTheme="minorEastAsia" w:eastAsiaTheme="minorEastAsia" w:hAnsiTheme="minorEastAsia" w:hint="eastAsia"/>
          <w:sz w:val="24"/>
        </w:rPr>
        <w:t>，</w:t>
      </w:r>
      <w:r w:rsidR="00010981">
        <w:rPr>
          <w:rFonts w:asciiTheme="minorEastAsia" w:eastAsiaTheme="minorEastAsia" w:hAnsiTheme="minorEastAsia"/>
          <w:sz w:val="24"/>
        </w:rPr>
        <w:t>能够为兴业证券实现各方面的经济效益，主要有以下几点：</w:t>
      </w:r>
    </w:p>
    <w:p w:rsidR="00010981" w:rsidRDefault="00010981" w:rsidP="00010981">
      <w:pPr>
        <w:spacing w:line="360" w:lineRule="auto"/>
        <w:ind w:firstLineChars="150" w:firstLine="360"/>
        <w:jc w:val="left"/>
        <w:rPr>
          <w:rFonts w:asciiTheme="minorEastAsia" w:eastAsiaTheme="minorEastAsia" w:hAnsiTheme="minorEastAsia"/>
          <w:sz w:val="24"/>
        </w:rPr>
      </w:pPr>
      <w:r>
        <w:rPr>
          <w:rFonts w:asciiTheme="minorEastAsia" w:eastAsiaTheme="minorEastAsia" w:hAnsiTheme="minorEastAsia"/>
          <w:sz w:val="24"/>
        </w:rPr>
        <w:t>1</w:t>
      </w:r>
      <w:r>
        <w:rPr>
          <w:rFonts w:asciiTheme="minorEastAsia" w:eastAsiaTheme="minorEastAsia" w:hAnsiTheme="minorEastAsia" w:hint="eastAsia"/>
          <w:sz w:val="24"/>
        </w:rPr>
        <w:t>、</w:t>
      </w:r>
      <w:r w:rsidR="00FD090E" w:rsidRPr="00010981">
        <w:rPr>
          <w:rFonts w:asciiTheme="minorEastAsia" w:eastAsiaTheme="minorEastAsia" w:hAnsiTheme="minorEastAsia"/>
          <w:sz w:val="24"/>
        </w:rPr>
        <w:t>有利于丰富兴业证券的</w:t>
      </w:r>
      <w:r w:rsidRPr="00010981">
        <w:rPr>
          <w:rFonts w:asciiTheme="minorEastAsia" w:eastAsiaTheme="minorEastAsia" w:hAnsiTheme="minorEastAsia" w:hint="eastAsia"/>
          <w:sz w:val="24"/>
        </w:rPr>
        <w:t>产品</w:t>
      </w:r>
      <w:r w:rsidRPr="00010981">
        <w:rPr>
          <w:rFonts w:asciiTheme="minorEastAsia" w:eastAsiaTheme="minorEastAsia" w:hAnsiTheme="minorEastAsia"/>
          <w:sz w:val="24"/>
        </w:rPr>
        <w:t>线，</w:t>
      </w:r>
      <w:r w:rsidR="00DB04A9" w:rsidRPr="00010981">
        <w:rPr>
          <w:rFonts w:asciiTheme="minorEastAsia" w:eastAsiaTheme="minorEastAsia" w:hAnsiTheme="minorEastAsia" w:hint="eastAsia"/>
          <w:sz w:val="24"/>
        </w:rPr>
        <w:t>增强</w:t>
      </w:r>
      <w:r w:rsidR="00FD090E" w:rsidRPr="00010981">
        <w:rPr>
          <w:rFonts w:asciiTheme="minorEastAsia" w:eastAsiaTheme="minorEastAsia" w:hAnsiTheme="minorEastAsia" w:hint="eastAsia"/>
          <w:sz w:val="24"/>
        </w:rPr>
        <w:t>兴业</w:t>
      </w:r>
      <w:r w:rsidR="00FD090E" w:rsidRPr="00010981">
        <w:rPr>
          <w:rFonts w:asciiTheme="minorEastAsia" w:eastAsiaTheme="minorEastAsia" w:hAnsiTheme="minorEastAsia"/>
          <w:sz w:val="24"/>
        </w:rPr>
        <w:t>证券</w:t>
      </w:r>
      <w:r w:rsidR="00DB04A9" w:rsidRPr="00010981">
        <w:rPr>
          <w:rFonts w:asciiTheme="minorEastAsia" w:eastAsiaTheme="minorEastAsia" w:hAnsiTheme="minorEastAsia" w:hint="eastAsia"/>
          <w:sz w:val="24"/>
        </w:rPr>
        <w:t>官方</w:t>
      </w:r>
      <w:r w:rsidR="00DB04A9" w:rsidRPr="00010981">
        <w:rPr>
          <w:rFonts w:asciiTheme="minorEastAsia" w:eastAsiaTheme="minorEastAsia" w:hAnsiTheme="minorEastAsia"/>
          <w:sz w:val="24"/>
        </w:rPr>
        <w:t>微信功能性，提高客户黏度</w:t>
      </w:r>
      <w:r w:rsidR="00DB04A9" w:rsidRPr="00010981">
        <w:rPr>
          <w:rFonts w:asciiTheme="minorEastAsia" w:eastAsiaTheme="minorEastAsia" w:hAnsiTheme="minorEastAsia" w:hint="eastAsia"/>
          <w:sz w:val="24"/>
        </w:rPr>
        <w:t>, 改善</w:t>
      </w:r>
      <w:r w:rsidR="00DB04A9" w:rsidRPr="00010981">
        <w:rPr>
          <w:rFonts w:asciiTheme="minorEastAsia" w:eastAsiaTheme="minorEastAsia" w:hAnsiTheme="minorEastAsia"/>
          <w:sz w:val="24"/>
        </w:rPr>
        <w:t>WEB端行情和交易体验</w:t>
      </w:r>
      <w:r w:rsidR="00FD090E" w:rsidRPr="00010981">
        <w:rPr>
          <w:rFonts w:asciiTheme="minorEastAsia" w:eastAsiaTheme="minorEastAsia" w:hAnsiTheme="minorEastAsia" w:hint="eastAsia"/>
          <w:sz w:val="24"/>
        </w:rPr>
        <w:t>。</w:t>
      </w:r>
    </w:p>
    <w:p w:rsidR="00DB04A9" w:rsidRDefault="00010981" w:rsidP="00010981">
      <w:pPr>
        <w:spacing w:line="360" w:lineRule="auto"/>
        <w:ind w:firstLineChars="150" w:firstLine="360"/>
        <w:jc w:val="left"/>
        <w:rPr>
          <w:rFonts w:asciiTheme="minorEastAsia" w:eastAsiaTheme="minorEastAsia" w:hAnsiTheme="minorEastAsia"/>
          <w:sz w:val="24"/>
        </w:rPr>
      </w:pPr>
      <w:r>
        <w:rPr>
          <w:rFonts w:asciiTheme="minorEastAsia" w:eastAsiaTheme="minorEastAsia" w:hAnsiTheme="minorEastAsia"/>
          <w:sz w:val="24"/>
        </w:rPr>
        <w:t>2</w:t>
      </w:r>
      <w:r>
        <w:rPr>
          <w:rFonts w:asciiTheme="minorEastAsia" w:eastAsiaTheme="minorEastAsia" w:hAnsiTheme="minorEastAsia" w:hint="eastAsia"/>
          <w:sz w:val="24"/>
        </w:rPr>
        <w:t>、有利于兴业</w:t>
      </w:r>
      <w:r>
        <w:rPr>
          <w:rFonts w:asciiTheme="minorEastAsia" w:eastAsiaTheme="minorEastAsia" w:hAnsiTheme="minorEastAsia"/>
          <w:sz w:val="24"/>
        </w:rPr>
        <w:t>证券布局</w:t>
      </w:r>
      <w:r>
        <w:rPr>
          <w:rFonts w:asciiTheme="minorEastAsia" w:eastAsiaTheme="minorEastAsia" w:hAnsiTheme="minorEastAsia" w:hint="eastAsia"/>
          <w:sz w:val="24"/>
        </w:rPr>
        <w:t>互联网</w:t>
      </w:r>
      <w:r>
        <w:rPr>
          <w:rFonts w:asciiTheme="minorEastAsia" w:eastAsiaTheme="minorEastAsia" w:hAnsiTheme="minorEastAsia"/>
          <w:sz w:val="24"/>
        </w:rPr>
        <w:t>金融</w:t>
      </w:r>
      <w:r>
        <w:rPr>
          <w:rFonts w:asciiTheme="minorEastAsia" w:eastAsiaTheme="minorEastAsia" w:hAnsiTheme="minorEastAsia" w:hint="eastAsia"/>
          <w:sz w:val="24"/>
        </w:rPr>
        <w:t>渠道的扩展，</w:t>
      </w:r>
      <w:r>
        <w:rPr>
          <w:rFonts w:asciiTheme="minorEastAsia" w:eastAsiaTheme="minorEastAsia" w:hAnsiTheme="minorEastAsia"/>
          <w:sz w:val="24"/>
        </w:rPr>
        <w:t>增加用户的选择工具，提升用户满意度。</w:t>
      </w:r>
    </w:p>
    <w:p w:rsidR="00010981" w:rsidRDefault="00010981" w:rsidP="00010981">
      <w:pPr>
        <w:spacing w:line="360" w:lineRule="auto"/>
        <w:ind w:firstLineChars="150" w:firstLine="360"/>
        <w:jc w:val="left"/>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面对大行情时，</w:t>
      </w:r>
      <w:r>
        <w:rPr>
          <w:rFonts w:asciiTheme="minorEastAsia" w:eastAsiaTheme="minorEastAsia" w:hAnsiTheme="minorEastAsia" w:hint="eastAsia"/>
          <w:sz w:val="24"/>
        </w:rPr>
        <w:t>多渠道</w:t>
      </w:r>
      <w:r>
        <w:rPr>
          <w:rFonts w:asciiTheme="minorEastAsia" w:eastAsiaTheme="minorEastAsia" w:hAnsiTheme="minorEastAsia"/>
          <w:sz w:val="24"/>
        </w:rPr>
        <w:t>的配置，有利于提高兴业证券的行情考验能力</w:t>
      </w:r>
      <w:r>
        <w:rPr>
          <w:rFonts w:asciiTheme="minorEastAsia" w:eastAsiaTheme="minorEastAsia" w:hAnsiTheme="minorEastAsia" w:hint="eastAsia"/>
          <w:sz w:val="24"/>
        </w:rPr>
        <w:t>。</w:t>
      </w:r>
    </w:p>
    <w:p w:rsidR="00010981" w:rsidRDefault="00010981" w:rsidP="00010981">
      <w:pPr>
        <w:spacing w:line="360" w:lineRule="auto"/>
        <w:ind w:firstLineChars="150" w:firstLine="360"/>
        <w:jc w:val="left"/>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w:t>
      </w:r>
      <w:r>
        <w:rPr>
          <w:rFonts w:asciiTheme="minorEastAsia" w:eastAsiaTheme="minorEastAsia" w:hAnsiTheme="minorEastAsia"/>
          <w:sz w:val="24"/>
        </w:rPr>
        <w:t>在现有资源</w:t>
      </w:r>
      <w:r>
        <w:rPr>
          <w:rFonts w:asciiTheme="minorEastAsia" w:eastAsiaTheme="minorEastAsia" w:hAnsiTheme="minorEastAsia" w:hint="eastAsia"/>
          <w:sz w:val="24"/>
        </w:rPr>
        <w:t>的</w:t>
      </w:r>
      <w:r>
        <w:rPr>
          <w:rFonts w:asciiTheme="minorEastAsia" w:eastAsiaTheme="minorEastAsia" w:hAnsiTheme="minorEastAsia"/>
          <w:sz w:val="24"/>
        </w:rPr>
        <w:t>基础上，</w:t>
      </w:r>
      <w:r>
        <w:rPr>
          <w:rFonts w:asciiTheme="minorEastAsia" w:eastAsiaTheme="minorEastAsia" w:hAnsiTheme="minorEastAsia" w:hint="eastAsia"/>
          <w:sz w:val="24"/>
        </w:rPr>
        <w:t>扩展新</w:t>
      </w:r>
      <w:r>
        <w:rPr>
          <w:rFonts w:asciiTheme="minorEastAsia" w:eastAsiaTheme="minorEastAsia" w:hAnsiTheme="minorEastAsia"/>
          <w:sz w:val="24"/>
        </w:rPr>
        <w:t>的行情交易系统，有利于节省公司建设成本，</w:t>
      </w:r>
      <w:r>
        <w:rPr>
          <w:rFonts w:asciiTheme="minorEastAsia" w:eastAsiaTheme="minorEastAsia" w:hAnsiTheme="minorEastAsia" w:hint="eastAsia"/>
          <w:sz w:val="24"/>
        </w:rPr>
        <w:t>同时</w:t>
      </w:r>
      <w:r>
        <w:rPr>
          <w:rFonts w:asciiTheme="minorEastAsia" w:eastAsiaTheme="minorEastAsia" w:hAnsiTheme="minorEastAsia"/>
          <w:sz w:val="24"/>
        </w:rPr>
        <w:t>又扩大公司的</w:t>
      </w:r>
      <w:r>
        <w:rPr>
          <w:rFonts w:asciiTheme="minorEastAsia" w:eastAsiaTheme="minorEastAsia" w:hAnsiTheme="minorEastAsia" w:hint="eastAsia"/>
          <w:sz w:val="24"/>
        </w:rPr>
        <w:t>互联网</w:t>
      </w:r>
      <w:r>
        <w:rPr>
          <w:rFonts w:asciiTheme="minorEastAsia" w:eastAsiaTheme="minorEastAsia" w:hAnsiTheme="minorEastAsia"/>
          <w:sz w:val="24"/>
        </w:rPr>
        <w:t>渠道。</w:t>
      </w:r>
    </w:p>
    <w:p w:rsidR="00DB04A9" w:rsidRDefault="00DB04A9" w:rsidP="00DB04A9">
      <w:pPr>
        <w:pStyle w:val="1"/>
        <w:ind w:left="659" w:hanging="659"/>
      </w:pPr>
      <w:r w:rsidRPr="00EA3931">
        <w:rPr>
          <w:rFonts w:hint="eastAsia"/>
        </w:rPr>
        <w:t>项目所涉及其它服务或产品的详细清单</w:t>
      </w:r>
    </w:p>
    <w:p w:rsidR="00DB04A9" w:rsidRDefault="00010981" w:rsidP="00010981">
      <w:pPr>
        <w:spacing w:line="360" w:lineRule="auto"/>
        <w:jc w:val="left"/>
        <w:rPr>
          <w:sz w:val="24"/>
        </w:rPr>
      </w:pPr>
      <w:r w:rsidRPr="00010981">
        <w:rPr>
          <w:rFonts w:hint="eastAsia"/>
          <w:sz w:val="24"/>
        </w:rPr>
        <w:t>根据</w:t>
      </w:r>
      <w:r w:rsidRPr="00010981">
        <w:rPr>
          <w:sz w:val="24"/>
        </w:rPr>
        <w:t>本次项目的要求，建议配置如下</w:t>
      </w:r>
      <w:r w:rsidRPr="00010981">
        <w:rPr>
          <w:rFonts w:hint="eastAsia"/>
          <w:sz w:val="24"/>
        </w:rPr>
        <w:t>软</w:t>
      </w:r>
      <w:r w:rsidRPr="00010981">
        <w:rPr>
          <w:sz w:val="24"/>
        </w:rPr>
        <w:t>硬件：</w:t>
      </w:r>
    </w:p>
    <w:tbl>
      <w:tblPr>
        <w:tblW w:w="51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56"/>
        <w:gridCol w:w="1295"/>
        <w:gridCol w:w="1854"/>
        <w:gridCol w:w="1339"/>
        <w:gridCol w:w="2475"/>
      </w:tblGrid>
      <w:tr w:rsidR="0045769D" w:rsidRPr="00A74B71" w:rsidTr="0045769D">
        <w:trPr>
          <w:trHeight w:val="564"/>
          <w:jc w:val="center"/>
        </w:trPr>
        <w:tc>
          <w:tcPr>
            <w:tcW w:w="1052" w:type="pct"/>
            <w:tcBorders>
              <w:bottom w:val="single" w:sz="4" w:space="0" w:color="auto"/>
            </w:tcBorders>
            <w:shd w:val="clear" w:color="auto" w:fill="F2F2F2"/>
            <w:vAlign w:val="center"/>
          </w:tcPr>
          <w:p w:rsidR="0045769D" w:rsidRPr="00F7361F" w:rsidRDefault="0045769D" w:rsidP="002F5498">
            <w:pPr>
              <w:spacing w:line="360" w:lineRule="auto"/>
              <w:jc w:val="center"/>
              <w:rPr>
                <w:rFonts w:ascii="黑体" w:eastAsia="黑体" w:hAnsi="Verdana" w:cs="宋体"/>
                <w:bCs/>
                <w:kern w:val="0"/>
                <w:sz w:val="24"/>
              </w:rPr>
            </w:pPr>
            <w:r w:rsidRPr="00F7361F">
              <w:rPr>
                <w:rFonts w:ascii="黑体" w:eastAsia="黑体" w:hAnsi="Verdana" w:cs="宋体" w:hint="eastAsia"/>
                <w:bCs/>
                <w:kern w:val="0"/>
                <w:sz w:val="24"/>
              </w:rPr>
              <w:t>硬件名称</w:t>
            </w:r>
          </w:p>
        </w:tc>
        <w:tc>
          <w:tcPr>
            <w:tcW w:w="734" w:type="pct"/>
            <w:tcBorders>
              <w:bottom w:val="single" w:sz="4" w:space="0" w:color="auto"/>
            </w:tcBorders>
            <w:shd w:val="clear" w:color="auto" w:fill="F2F2F2"/>
          </w:tcPr>
          <w:p w:rsidR="0045769D" w:rsidRPr="00F7361F" w:rsidRDefault="0045769D" w:rsidP="002F5498">
            <w:pPr>
              <w:spacing w:line="360" w:lineRule="auto"/>
              <w:jc w:val="center"/>
              <w:rPr>
                <w:rFonts w:ascii="黑体" w:eastAsia="黑体" w:hAnsi="Verdana" w:cs="宋体"/>
                <w:bCs/>
                <w:kern w:val="0"/>
                <w:sz w:val="24"/>
              </w:rPr>
            </w:pPr>
            <w:r w:rsidRPr="00F7361F">
              <w:rPr>
                <w:rFonts w:ascii="黑体" w:eastAsia="黑体" w:hAnsi="Verdana" w:cs="宋体" w:hint="eastAsia"/>
                <w:bCs/>
                <w:kern w:val="0"/>
                <w:sz w:val="24"/>
              </w:rPr>
              <w:t>数量（台）</w:t>
            </w:r>
          </w:p>
        </w:tc>
        <w:tc>
          <w:tcPr>
            <w:tcW w:w="1051" w:type="pct"/>
            <w:tcBorders>
              <w:bottom w:val="single" w:sz="4" w:space="0" w:color="auto"/>
            </w:tcBorders>
            <w:shd w:val="clear" w:color="auto" w:fill="F2F2F2"/>
            <w:vAlign w:val="center"/>
          </w:tcPr>
          <w:p w:rsidR="0045769D" w:rsidRPr="00F7361F" w:rsidRDefault="0045769D" w:rsidP="002F5498">
            <w:pPr>
              <w:spacing w:line="360" w:lineRule="auto"/>
              <w:jc w:val="center"/>
              <w:rPr>
                <w:rFonts w:ascii="黑体" w:eastAsia="黑体" w:hAnsi="Verdana" w:cs="宋体"/>
                <w:bCs/>
                <w:kern w:val="0"/>
                <w:sz w:val="24"/>
              </w:rPr>
            </w:pPr>
            <w:r w:rsidRPr="00F7361F">
              <w:rPr>
                <w:rFonts w:ascii="黑体" w:eastAsia="黑体" w:hAnsi="Verdana" w:cs="宋体" w:hint="eastAsia"/>
                <w:bCs/>
                <w:kern w:val="0"/>
                <w:sz w:val="24"/>
              </w:rPr>
              <w:t>应用软件名称</w:t>
            </w:r>
          </w:p>
        </w:tc>
        <w:tc>
          <w:tcPr>
            <w:tcW w:w="759" w:type="pct"/>
            <w:tcBorders>
              <w:bottom w:val="single" w:sz="4" w:space="0" w:color="auto"/>
            </w:tcBorders>
            <w:shd w:val="clear" w:color="auto" w:fill="F2F2F2"/>
            <w:vAlign w:val="center"/>
          </w:tcPr>
          <w:p w:rsidR="0045769D" w:rsidRPr="00F7361F" w:rsidRDefault="0045769D" w:rsidP="002F5498">
            <w:pPr>
              <w:spacing w:line="360" w:lineRule="auto"/>
              <w:jc w:val="center"/>
              <w:rPr>
                <w:rFonts w:ascii="黑体" w:eastAsia="黑体" w:hAnsi="Verdana" w:cs="宋体"/>
                <w:bCs/>
                <w:kern w:val="0"/>
                <w:sz w:val="24"/>
              </w:rPr>
            </w:pPr>
            <w:r w:rsidRPr="00F7361F">
              <w:rPr>
                <w:rFonts w:ascii="黑体" w:eastAsia="黑体" w:hAnsi="Verdana" w:cs="宋体" w:hint="eastAsia"/>
                <w:bCs/>
                <w:kern w:val="0"/>
                <w:sz w:val="24"/>
              </w:rPr>
              <w:t>操作系统</w:t>
            </w:r>
          </w:p>
        </w:tc>
        <w:tc>
          <w:tcPr>
            <w:tcW w:w="1403" w:type="pct"/>
            <w:tcBorders>
              <w:bottom w:val="single" w:sz="4" w:space="0" w:color="auto"/>
            </w:tcBorders>
            <w:shd w:val="clear" w:color="auto" w:fill="F2F2F2"/>
            <w:vAlign w:val="center"/>
          </w:tcPr>
          <w:p w:rsidR="0045769D" w:rsidRPr="00F7361F" w:rsidRDefault="0045769D" w:rsidP="002F5498">
            <w:pPr>
              <w:spacing w:line="360" w:lineRule="auto"/>
              <w:jc w:val="center"/>
              <w:rPr>
                <w:rFonts w:ascii="黑体" w:eastAsia="黑体" w:hAnsi="Verdana" w:cs="宋体"/>
                <w:bCs/>
                <w:kern w:val="0"/>
                <w:sz w:val="24"/>
              </w:rPr>
            </w:pPr>
            <w:r w:rsidRPr="00F7361F">
              <w:rPr>
                <w:rFonts w:ascii="黑体" w:eastAsia="黑体" w:hAnsi="Verdana" w:cs="宋体" w:hint="eastAsia"/>
                <w:bCs/>
                <w:kern w:val="0"/>
                <w:sz w:val="24"/>
              </w:rPr>
              <w:t>硬件基本配置</w:t>
            </w:r>
          </w:p>
        </w:tc>
      </w:tr>
      <w:tr w:rsidR="0045769D" w:rsidRPr="00A74B71" w:rsidTr="0045769D">
        <w:trPr>
          <w:cantSplit/>
          <w:trHeight w:val="1180"/>
          <w:jc w:val="center"/>
        </w:trPr>
        <w:tc>
          <w:tcPr>
            <w:tcW w:w="1052" w:type="pct"/>
            <w:shd w:val="clear" w:color="auto" w:fill="auto"/>
            <w:vAlign w:val="center"/>
          </w:tcPr>
          <w:p w:rsidR="0045769D" w:rsidRDefault="00D04093" w:rsidP="002F5498">
            <w:pPr>
              <w:spacing w:before="100" w:beforeAutospacing="1" w:line="360" w:lineRule="auto"/>
              <w:jc w:val="center"/>
              <w:rPr>
                <w:rFonts w:ascii="宋体" w:hAnsi="宋体" w:hint="eastAsia"/>
                <w:szCs w:val="21"/>
              </w:rPr>
            </w:pPr>
            <w:proofErr w:type="gramStart"/>
            <w:r>
              <w:rPr>
                <w:rFonts w:ascii="宋体" w:hAnsi="宋体" w:hint="eastAsia"/>
                <w:szCs w:val="21"/>
              </w:rPr>
              <w:lastRenderedPageBreak/>
              <w:t>核新</w:t>
            </w:r>
            <w:r w:rsidR="0045769D" w:rsidRPr="00A74B71">
              <w:rPr>
                <w:rFonts w:ascii="宋体" w:hAnsi="宋体" w:hint="eastAsia"/>
                <w:szCs w:val="21"/>
              </w:rPr>
              <w:t>主站</w:t>
            </w:r>
            <w:proofErr w:type="gramEnd"/>
          </w:p>
          <w:p w:rsidR="00D04093" w:rsidRPr="00A74B71" w:rsidRDefault="00D04093" w:rsidP="002F5498">
            <w:pPr>
              <w:spacing w:before="100" w:beforeAutospacing="1" w:line="360" w:lineRule="auto"/>
              <w:jc w:val="center"/>
              <w:rPr>
                <w:rFonts w:ascii="宋体" w:hAnsi="宋体"/>
                <w:szCs w:val="21"/>
              </w:rPr>
            </w:pPr>
            <w:r>
              <w:rPr>
                <w:rFonts w:ascii="宋体" w:hAnsi="宋体" w:hint="eastAsia"/>
                <w:szCs w:val="21"/>
              </w:rPr>
              <w:t>（最好能有2套，构成主备）</w:t>
            </w:r>
          </w:p>
        </w:tc>
        <w:tc>
          <w:tcPr>
            <w:tcW w:w="734" w:type="pct"/>
            <w:vAlign w:val="center"/>
          </w:tcPr>
          <w:p w:rsidR="0045769D" w:rsidRPr="00A74B71" w:rsidRDefault="00D04093" w:rsidP="002F5498">
            <w:pPr>
              <w:spacing w:before="100" w:beforeAutospacing="1" w:line="360" w:lineRule="auto"/>
              <w:jc w:val="center"/>
              <w:rPr>
                <w:rFonts w:ascii="宋体" w:hAnsi="宋体"/>
                <w:szCs w:val="21"/>
              </w:rPr>
            </w:pPr>
            <w:r>
              <w:rPr>
                <w:rFonts w:ascii="宋体" w:hAnsi="宋体" w:hint="eastAsia"/>
                <w:szCs w:val="21"/>
              </w:rPr>
              <w:t>4</w:t>
            </w:r>
          </w:p>
        </w:tc>
        <w:tc>
          <w:tcPr>
            <w:tcW w:w="1051" w:type="pct"/>
            <w:shd w:val="clear" w:color="auto" w:fill="auto"/>
            <w:vAlign w:val="center"/>
          </w:tcPr>
          <w:p w:rsidR="0045769D" w:rsidRDefault="00D04093" w:rsidP="002F5498">
            <w:pPr>
              <w:spacing w:line="360" w:lineRule="auto"/>
              <w:jc w:val="center"/>
              <w:rPr>
                <w:rFonts w:ascii="宋体" w:hAnsi="宋体" w:hint="eastAsia"/>
                <w:szCs w:val="21"/>
              </w:rPr>
            </w:pPr>
            <w:r>
              <w:rPr>
                <w:rFonts w:ascii="宋体" w:hAnsi="宋体" w:hint="eastAsia"/>
                <w:szCs w:val="21"/>
              </w:rPr>
              <w:t>HTML5主站</w:t>
            </w:r>
          </w:p>
          <w:p w:rsidR="00D04093" w:rsidRDefault="00D04093" w:rsidP="002F5498">
            <w:pPr>
              <w:spacing w:line="360" w:lineRule="auto"/>
              <w:jc w:val="center"/>
              <w:rPr>
                <w:rFonts w:ascii="宋体" w:hAnsi="宋体" w:hint="eastAsia"/>
                <w:szCs w:val="21"/>
              </w:rPr>
            </w:pPr>
            <w:r>
              <w:rPr>
                <w:rFonts w:ascii="宋体" w:hAnsi="宋体" w:hint="eastAsia"/>
                <w:szCs w:val="21"/>
              </w:rPr>
              <w:t>接口主站</w:t>
            </w:r>
          </w:p>
          <w:p w:rsidR="00D04093" w:rsidRDefault="00D04093" w:rsidP="002F5498">
            <w:pPr>
              <w:spacing w:line="360" w:lineRule="auto"/>
              <w:jc w:val="center"/>
              <w:rPr>
                <w:rFonts w:ascii="宋体" w:hAnsi="宋体" w:hint="eastAsia"/>
                <w:szCs w:val="21"/>
              </w:rPr>
            </w:pPr>
            <w:proofErr w:type="gramStart"/>
            <w:r>
              <w:rPr>
                <w:rFonts w:ascii="宋体" w:hAnsi="宋体" w:hint="eastAsia"/>
                <w:szCs w:val="21"/>
              </w:rPr>
              <w:t>核新主站</w:t>
            </w:r>
            <w:proofErr w:type="gramEnd"/>
          </w:p>
          <w:p w:rsidR="00D04093" w:rsidRPr="00A74B71" w:rsidRDefault="00D04093" w:rsidP="002F5498">
            <w:pPr>
              <w:spacing w:line="360" w:lineRule="auto"/>
              <w:jc w:val="center"/>
              <w:rPr>
                <w:rFonts w:ascii="宋体" w:hAnsi="宋体"/>
                <w:szCs w:val="21"/>
              </w:rPr>
            </w:pPr>
            <w:r>
              <w:rPr>
                <w:rFonts w:ascii="宋体" w:hAnsi="宋体" w:hint="eastAsia"/>
                <w:szCs w:val="21"/>
              </w:rPr>
              <w:t>数据库服务器</w:t>
            </w:r>
          </w:p>
        </w:tc>
        <w:tc>
          <w:tcPr>
            <w:tcW w:w="759" w:type="pct"/>
            <w:shd w:val="clear" w:color="auto" w:fill="auto"/>
            <w:vAlign w:val="center"/>
          </w:tcPr>
          <w:p w:rsidR="0045769D" w:rsidRPr="00A74B71" w:rsidRDefault="0045769D" w:rsidP="002F5498">
            <w:pPr>
              <w:spacing w:before="100" w:beforeAutospacing="1" w:line="360" w:lineRule="auto"/>
              <w:jc w:val="center"/>
              <w:rPr>
                <w:rFonts w:ascii="宋体" w:hAnsi="宋体"/>
                <w:szCs w:val="21"/>
              </w:rPr>
            </w:pPr>
            <w:r w:rsidRPr="00A74B71">
              <w:rPr>
                <w:rFonts w:ascii="宋体" w:hAnsi="宋体" w:hint="eastAsia"/>
                <w:szCs w:val="21"/>
              </w:rPr>
              <w:t>LINUX</w:t>
            </w:r>
          </w:p>
        </w:tc>
        <w:tc>
          <w:tcPr>
            <w:tcW w:w="1403" w:type="pct"/>
            <w:shd w:val="clear" w:color="auto" w:fill="auto"/>
            <w:vAlign w:val="center"/>
          </w:tcPr>
          <w:p w:rsidR="0045769D" w:rsidRPr="007039C6" w:rsidRDefault="00C961C7" w:rsidP="002F5498">
            <w:pPr>
              <w:spacing w:line="360" w:lineRule="auto"/>
              <w:rPr>
                <w:rFonts w:ascii="宋体" w:hAnsi="宋体"/>
                <w:szCs w:val="21"/>
              </w:rPr>
            </w:pPr>
            <w:r w:rsidRPr="00BD3CD9">
              <w:rPr>
                <w:rFonts w:ascii="宋体" w:hAnsi="宋体" w:hint="eastAsia"/>
                <w:szCs w:val="21"/>
              </w:rPr>
              <w:t>至</w:t>
            </w:r>
            <w:proofErr w:type="gramStart"/>
            <w:r w:rsidRPr="00BD3CD9">
              <w:rPr>
                <w:rFonts w:ascii="宋体" w:hAnsi="宋体" w:hint="eastAsia"/>
                <w:szCs w:val="21"/>
              </w:rPr>
              <w:t>强</w:t>
            </w:r>
            <w:r>
              <w:rPr>
                <w:rFonts w:ascii="宋体" w:hAnsi="宋体" w:hint="eastAsia"/>
                <w:szCs w:val="21"/>
              </w:rPr>
              <w:t>八</w:t>
            </w:r>
            <w:r w:rsidRPr="00BD3CD9">
              <w:rPr>
                <w:rFonts w:ascii="宋体" w:hAnsi="宋体" w:hint="eastAsia"/>
                <w:szCs w:val="21"/>
              </w:rPr>
              <w:t>核</w:t>
            </w:r>
            <w:proofErr w:type="gramEnd"/>
            <w:r w:rsidRPr="00BD3CD9">
              <w:rPr>
                <w:rFonts w:ascii="宋体" w:hAnsi="宋体" w:hint="eastAsia"/>
                <w:szCs w:val="21"/>
              </w:rPr>
              <w:t>，内存</w:t>
            </w:r>
            <w:r>
              <w:rPr>
                <w:rFonts w:hint="eastAsia"/>
                <w:szCs w:val="21"/>
              </w:rPr>
              <w:t>32</w:t>
            </w:r>
            <w:r w:rsidRPr="00BD3CD9">
              <w:rPr>
                <w:rFonts w:hint="eastAsia"/>
                <w:szCs w:val="21"/>
              </w:rPr>
              <w:t>G</w:t>
            </w:r>
            <w:r w:rsidRPr="00BD3CD9">
              <w:rPr>
                <w:rFonts w:ascii="宋体" w:hAnsi="宋体" w:hint="eastAsia"/>
                <w:szCs w:val="21"/>
              </w:rPr>
              <w:t>，硬盘</w:t>
            </w:r>
            <w:r>
              <w:rPr>
                <w:szCs w:val="21"/>
              </w:rPr>
              <w:t>500</w:t>
            </w:r>
            <w:bookmarkStart w:id="125" w:name="_GoBack"/>
            <w:bookmarkEnd w:id="125"/>
            <w:r w:rsidRPr="00BD3CD9">
              <w:rPr>
                <w:szCs w:val="21"/>
              </w:rPr>
              <w:t>G</w:t>
            </w:r>
            <w:r w:rsidRPr="00BD3CD9">
              <w:rPr>
                <w:rFonts w:ascii="宋体" w:hAnsi="宋体" w:hint="eastAsia"/>
                <w:szCs w:val="21"/>
              </w:rPr>
              <w:t>，</w:t>
            </w:r>
            <w:r w:rsidRPr="00BD3CD9">
              <w:rPr>
                <w:szCs w:val="21"/>
              </w:rPr>
              <w:t>网卡</w:t>
            </w:r>
            <w:smartTag w:uri="urn:schemas-microsoft-com:office:smarttags" w:element="chmetcnv">
              <w:smartTagPr>
                <w:attr w:name="UnitName" w:val="m"/>
                <w:attr w:name="SourceValue" w:val="1000"/>
                <w:attr w:name="HasSpace" w:val="False"/>
                <w:attr w:name="Negative" w:val="False"/>
                <w:attr w:name="NumberType" w:val="1"/>
                <w:attr w:name="TCSC" w:val="0"/>
              </w:smartTagPr>
              <w:r w:rsidRPr="00BD3CD9">
                <w:rPr>
                  <w:rFonts w:hint="eastAsia"/>
                  <w:szCs w:val="21"/>
                </w:rPr>
                <w:t>1000M</w:t>
              </w:r>
            </w:smartTag>
          </w:p>
        </w:tc>
      </w:tr>
      <w:tr w:rsidR="0045769D" w:rsidRPr="00A74B71" w:rsidTr="0045769D">
        <w:trPr>
          <w:cantSplit/>
          <w:trHeight w:val="1180"/>
          <w:jc w:val="center"/>
        </w:trPr>
        <w:tc>
          <w:tcPr>
            <w:tcW w:w="1052" w:type="pct"/>
            <w:shd w:val="clear" w:color="auto" w:fill="auto"/>
            <w:vAlign w:val="center"/>
          </w:tcPr>
          <w:p w:rsidR="0045769D" w:rsidRDefault="0045769D" w:rsidP="002F5498">
            <w:pPr>
              <w:spacing w:before="100" w:beforeAutospacing="1" w:line="360" w:lineRule="auto"/>
              <w:jc w:val="center"/>
              <w:rPr>
                <w:rFonts w:ascii="宋体" w:hAnsi="宋体"/>
                <w:szCs w:val="21"/>
              </w:rPr>
            </w:pPr>
            <w:r>
              <w:rPr>
                <w:rFonts w:ascii="宋体" w:hAnsi="宋体" w:hint="eastAsia"/>
                <w:szCs w:val="21"/>
              </w:rPr>
              <w:t>行情主站</w:t>
            </w:r>
          </w:p>
        </w:tc>
        <w:tc>
          <w:tcPr>
            <w:tcW w:w="734" w:type="pct"/>
            <w:vAlign w:val="center"/>
          </w:tcPr>
          <w:p w:rsidR="0045769D" w:rsidRDefault="0045769D" w:rsidP="002F5498">
            <w:pPr>
              <w:spacing w:before="100" w:beforeAutospacing="1" w:line="360" w:lineRule="auto"/>
              <w:jc w:val="center"/>
              <w:rPr>
                <w:rFonts w:ascii="宋体" w:hAnsi="宋体"/>
                <w:szCs w:val="21"/>
              </w:rPr>
            </w:pPr>
            <w:r>
              <w:rPr>
                <w:rFonts w:ascii="宋体" w:hAnsi="宋体" w:hint="eastAsia"/>
                <w:szCs w:val="21"/>
              </w:rPr>
              <w:t>2</w:t>
            </w:r>
          </w:p>
        </w:tc>
        <w:tc>
          <w:tcPr>
            <w:tcW w:w="1051" w:type="pct"/>
            <w:shd w:val="clear" w:color="auto" w:fill="auto"/>
            <w:vAlign w:val="center"/>
          </w:tcPr>
          <w:p w:rsidR="0045769D" w:rsidRPr="00A74B71" w:rsidRDefault="0045769D" w:rsidP="002F5498">
            <w:pPr>
              <w:spacing w:before="100" w:beforeAutospacing="1" w:line="360" w:lineRule="auto"/>
              <w:jc w:val="center"/>
              <w:rPr>
                <w:rFonts w:ascii="宋体" w:hAnsi="宋体"/>
                <w:szCs w:val="21"/>
              </w:rPr>
            </w:pPr>
            <w:r>
              <w:rPr>
                <w:rFonts w:ascii="宋体" w:hAnsi="宋体" w:hint="eastAsia"/>
                <w:szCs w:val="21"/>
              </w:rPr>
              <w:t>行情主站</w:t>
            </w:r>
          </w:p>
        </w:tc>
        <w:tc>
          <w:tcPr>
            <w:tcW w:w="759" w:type="pct"/>
            <w:shd w:val="clear" w:color="auto" w:fill="auto"/>
            <w:vAlign w:val="center"/>
          </w:tcPr>
          <w:p w:rsidR="0045769D" w:rsidRPr="00A74B71" w:rsidRDefault="0045769D" w:rsidP="002F5498">
            <w:pPr>
              <w:spacing w:before="100" w:beforeAutospacing="1" w:line="360" w:lineRule="auto"/>
              <w:jc w:val="center"/>
              <w:rPr>
                <w:rFonts w:ascii="宋体" w:hAnsi="宋体"/>
                <w:szCs w:val="21"/>
              </w:rPr>
            </w:pPr>
            <w:r>
              <w:rPr>
                <w:rFonts w:ascii="宋体" w:hAnsi="宋体"/>
                <w:szCs w:val="21"/>
              </w:rPr>
              <w:t>W</w:t>
            </w:r>
            <w:r>
              <w:rPr>
                <w:rFonts w:ascii="宋体" w:hAnsi="宋体" w:hint="eastAsia"/>
                <w:szCs w:val="21"/>
              </w:rPr>
              <w:t>indows</w:t>
            </w:r>
          </w:p>
        </w:tc>
        <w:tc>
          <w:tcPr>
            <w:tcW w:w="1403" w:type="pct"/>
            <w:shd w:val="clear" w:color="auto" w:fill="auto"/>
            <w:vAlign w:val="center"/>
          </w:tcPr>
          <w:p w:rsidR="0045769D" w:rsidRPr="00BD3CD9" w:rsidRDefault="00C961C7" w:rsidP="002F5498">
            <w:pPr>
              <w:spacing w:line="360" w:lineRule="auto"/>
              <w:rPr>
                <w:rFonts w:ascii="宋体" w:hAnsi="宋体"/>
                <w:szCs w:val="21"/>
              </w:rPr>
            </w:pPr>
            <w:r w:rsidRPr="00BD3CD9">
              <w:rPr>
                <w:rFonts w:ascii="宋体" w:hAnsi="宋体" w:hint="eastAsia"/>
                <w:szCs w:val="21"/>
              </w:rPr>
              <w:t>至</w:t>
            </w:r>
            <w:proofErr w:type="gramStart"/>
            <w:r w:rsidRPr="00BD3CD9">
              <w:rPr>
                <w:rFonts w:ascii="宋体" w:hAnsi="宋体" w:hint="eastAsia"/>
                <w:szCs w:val="21"/>
              </w:rPr>
              <w:t>强</w:t>
            </w:r>
            <w:r>
              <w:rPr>
                <w:rFonts w:ascii="宋体" w:hAnsi="宋体" w:hint="eastAsia"/>
                <w:szCs w:val="21"/>
              </w:rPr>
              <w:t>八</w:t>
            </w:r>
            <w:r w:rsidRPr="00BD3CD9">
              <w:rPr>
                <w:rFonts w:ascii="宋体" w:hAnsi="宋体" w:hint="eastAsia"/>
                <w:szCs w:val="21"/>
              </w:rPr>
              <w:t>核</w:t>
            </w:r>
            <w:proofErr w:type="gramEnd"/>
            <w:r w:rsidRPr="00BD3CD9">
              <w:rPr>
                <w:rFonts w:ascii="宋体" w:hAnsi="宋体" w:hint="eastAsia"/>
                <w:szCs w:val="21"/>
              </w:rPr>
              <w:t>，内存</w:t>
            </w:r>
            <w:r>
              <w:rPr>
                <w:rFonts w:hint="eastAsia"/>
                <w:szCs w:val="21"/>
              </w:rPr>
              <w:t>32</w:t>
            </w:r>
            <w:r w:rsidRPr="00BD3CD9">
              <w:rPr>
                <w:rFonts w:hint="eastAsia"/>
                <w:szCs w:val="21"/>
              </w:rPr>
              <w:t>G</w:t>
            </w:r>
            <w:r w:rsidRPr="00BD3CD9">
              <w:rPr>
                <w:rFonts w:ascii="宋体" w:hAnsi="宋体" w:hint="eastAsia"/>
                <w:szCs w:val="21"/>
              </w:rPr>
              <w:t>，硬盘</w:t>
            </w:r>
            <w:r>
              <w:rPr>
                <w:szCs w:val="21"/>
              </w:rPr>
              <w:t>500</w:t>
            </w:r>
            <w:r w:rsidRPr="00BD3CD9">
              <w:rPr>
                <w:szCs w:val="21"/>
              </w:rPr>
              <w:t>G</w:t>
            </w:r>
            <w:r w:rsidRPr="00BD3CD9">
              <w:rPr>
                <w:rFonts w:ascii="宋体" w:hAnsi="宋体" w:hint="eastAsia"/>
                <w:szCs w:val="21"/>
              </w:rPr>
              <w:t>，</w:t>
            </w:r>
            <w:r w:rsidRPr="00BD3CD9">
              <w:rPr>
                <w:szCs w:val="21"/>
              </w:rPr>
              <w:t>网卡</w:t>
            </w:r>
            <w:smartTag w:uri="urn:schemas-microsoft-com:office:smarttags" w:element="chmetcnv">
              <w:smartTagPr>
                <w:attr w:name="UnitName" w:val="m"/>
                <w:attr w:name="SourceValue" w:val="1000"/>
                <w:attr w:name="HasSpace" w:val="False"/>
                <w:attr w:name="Negative" w:val="False"/>
                <w:attr w:name="NumberType" w:val="1"/>
                <w:attr w:name="TCSC" w:val="0"/>
              </w:smartTagPr>
              <w:r w:rsidRPr="00BD3CD9">
                <w:rPr>
                  <w:rFonts w:hint="eastAsia"/>
                  <w:szCs w:val="21"/>
                </w:rPr>
                <w:t>1000M</w:t>
              </w:r>
            </w:smartTag>
          </w:p>
        </w:tc>
      </w:tr>
      <w:tr w:rsidR="0045769D" w:rsidRPr="00A74B71" w:rsidTr="0045769D">
        <w:trPr>
          <w:cantSplit/>
          <w:trHeight w:val="1180"/>
          <w:jc w:val="center"/>
        </w:trPr>
        <w:tc>
          <w:tcPr>
            <w:tcW w:w="1052" w:type="pct"/>
            <w:shd w:val="clear" w:color="auto" w:fill="auto"/>
            <w:vAlign w:val="center"/>
          </w:tcPr>
          <w:p w:rsidR="0045769D" w:rsidRDefault="0045769D" w:rsidP="002F5498">
            <w:pPr>
              <w:spacing w:before="100" w:beforeAutospacing="1" w:line="360" w:lineRule="auto"/>
              <w:jc w:val="center"/>
              <w:rPr>
                <w:rFonts w:ascii="宋体" w:hAnsi="宋体"/>
                <w:szCs w:val="21"/>
              </w:rPr>
            </w:pPr>
            <w:r>
              <w:rPr>
                <w:rFonts w:ascii="宋体" w:hAnsi="宋体" w:hint="eastAsia"/>
                <w:szCs w:val="21"/>
              </w:rPr>
              <w:t>委托主站</w:t>
            </w:r>
          </w:p>
        </w:tc>
        <w:tc>
          <w:tcPr>
            <w:tcW w:w="734" w:type="pct"/>
            <w:vAlign w:val="center"/>
          </w:tcPr>
          <w:p w:rsidR="0045769D" w:rsidRDefault="00C961C7" w:rsidP="002F5498">
            <w:pPr>
              <w:spacing w:before="100" w:beforeAutospacing="1" w:line="360" w:lineRule="auto"/>
              <w:jc w:val="center"/>
              <w:rPr>
                <w:rFonts w:ascii="宋体" w:hAnsi="宋体"/>
                <w:szCs w:val="21"/>
              </w:rPr>
            </w:pPr>
            <w:r>
              <w:rPr>
                <w:rFonts w:ascii="宋体" w:hAnsi="宋体" w:hint="eastAsia"/>
                <w:szCs w:val="21"/>
              </w:rPr>
              <w:t>3</w:t>
            </w:r>
          </w:p>
        </w:tc>
        <w:tc>
          <w:tcPr>
            <w:tcW w:w="1051" w:type="pct"/>
            <w:shd w:val="clear" w:color="auto" w:fill="auto"/>
            <w:vAlign w:val="center"/>
          </w:tcPr>
          <w:p w:rsidR="0045769D" w:rsidRDefault="0045769D" w:rsidP="002F5498">
            <w:pPr>
              <w:spacing w:before="100" w:beforeAutospacing="1" w:line="360" w:lineRule="auto"/>
              <w:jc w:val="center"/>
              <w:rPr>
                <w:rFonts w:ascii="宋体" w:hAnsi="宋体"/>
                <w:szCs w:val="21"/>
              </w:rPr>
            </w:pPr>
            <w:r>
              <w:rPr>
                <w:rFonts w:ascii="宋体" w:hAnsi="宋体" w:hint="eastAsia"/>
                <w:szCs w:val="21"/>
              </w:rPr>
              <w:t>委托主站</w:t>
            </w:r>
          </w:p>
          <w:p w:rsidR="00C961C7" w:rsidRDefault="00C961C7" w:rsidP="002F5498">
            <w:pPr>
              <w:spacing w:before="100" w:beforeAutospacing="1" w:line="360" w:lineRule="auto"/>
              <w:jc w:val="center"/>
              <w:rPr>
                <w:rFonts w:ascii="宋体" w:hAnsi="宋体"/>
                <w:szCs w:val="21"/>
              </w:rPr>
            </w:pPr>
            <w:proofErr w:type="spellStart"/>
            <w:r>
              <w:rPr>
                <w:rFonts w:ascii="宋体" w:hAnsi="宋体"/>
                <w:szCs w:val="21"/>
              </w:rPr>
              <w:t>T</w:t>
            </w:r>
            <w:r>
              <w:rPr>
                <w:rFonts w:ascii="宋体" w:hAnsi="宋体" w:hint="eastAsia"/>
                <w:szCs w:val="21"/>
              </w:rPr>
              <w:t>ransmid</w:t>
            </w:r>
            <w:proofErr w:type="spellEnd"/>
          </w:p>
          <w:p w:rsidR="0045769D" w:rsidRDefault="0045769D" w:rsidP="002F5498">
            <w:pPr>
              <w:spacing w:before="100" w:beforeAutospacing="1" w:line="360" w:lineRule="auto"/>
              <w:jc w:val="center"/>
              <w:rPr>
                <w:rFonts w:ascii="宋体" w:hAnsi="宋体"/>
                <w:szCs w:val="21"/>
              </w:rPr>
            </w:pPr>
            <w:r>
              <w:rPr>
                <w:rFonts w:ascii="宋体" w:hAnsi="宋体" w:hint="eastAsia"/>
                <w:szCs w:val="21"/>
              </w:rPr>
              <w:t>委托网关</w:t>
            </w:r>
          </w:p>
        </w:tc>
        <w:tc>
          <w:tcPr>
            <w:tcW w:w="759" w:type="pct"/>
            <w:shd w:val="clear" w:color="auto" w:fill="auto"/>
            <w:vAlign w:val="center"/>
          </w:tcPr>
          <w:p w:rsidR="0045769D" w:rsidRPr="00A74B71" w:rsidRDefault="0045769D" w:rsidP="002F5498">
            <w:pPr>
              <w:spacing w:before="100" w:beforeAutospacing="1" w:line="360" w:lineRule="auto"/>
              <w:jc w:val="center"/>
              <w:rPr>
                <w:rFonts w:ascii="宋体" w:hAnsi="宋体"/>
                <w:szCs w:val="21"/>
              </w:rPr>
            </w:pPr>
            <w:r>
              <w:rPr>
                <w:rFonts w:ascii="宋体" w:hAnsi="宋体"/>
                <w:szCs w:val="21"/>
              </w:rPr>
              <w:t>W</w:t>
            </w:r>
            <w:r>
              <w:rPr>
                <w:rFonts w:ascii="宋体" w:hAnsi="宋体" w:hint="eastAsia"/>
                <w:szCs w:val="21"/>
              </w:rPr>
              <w:t>indows</w:t>
            </w:r>
          </w:p>
        </w:tc>
        <w:tc>
          <w:tcPr>
            <w:tcW w:w="1403" w:type="pct"/>
            <w:shd w:val="clear" w:color="auto" w:fill="auto"/>
            <w:vAlign w:val="center"/>
          </w:tcPr>
          <w:p w:rsidR="0045769D" w:rsidRPr="00BD3CD9" w:rsidRDefault="0045769D" w:rsidP="00C961C7">
            <w:pPr>
              <w:spacing w:line="360" w:lineRule="auto"/>
              <w:rPr>
                <w:rFonts w:ascii="宋体" w:hAnsi="宋体"/>
                <w:szCs w:val="21"/>
              </w:rPr>
            </w:pPr>
            <w:r w:rsidRPr="00BD3CD9">
              <w:rPr>
                <w:rFonts w:ascii="宋体" w:hAnsi="宋体" w:hint="eastAsia"/>
                <w:szCs w:val="21"/>
              </w:rPr>
              <w:t>至</w:t>
            </w:r>
            <w:proofErr w:type="gramStart"/>
            <w:r w:rsidRPr="00BD3CD9">
              <w:rPr>
                <w:rFonts w:ascii="宋体" w:hAnsi="宋体" w:hint="eastAsia"/>
                <w:szCs w:val="21"/>
              </w:rPr>
              <w:t>强</w:t>
            </w:r>
            <w:r w:rsidR="00C961C7">
              <w:rPr>
                <w:rFonts w:ascii="宋体" w:hAnsi="宋体" w:hint="eastAsia"/>
                <w:szCs w:val="21"/>
              </w:rPr>
              <w:t>八</w:t>
            </w:r>
            <w:r w:rsidRPr="00BD3CD9">
              <w:rPr>
                <w:rFonts w:ascii="宋体" w:hAnsi="宋体" w:hint="eastAsia"/>
                <w:szCs w:val="21"/>
              </w:rPr>
              <w:t>核</w:t>
            </w:r>
            <w:proofErr w:type="gramEnd"/>
            <w:r w:rsidRPr="00BD3CD9">
              <w:rPr>
                <w:rFonts w:ascii="宋体" w:hAnsi="宋体" w:hint="eastAsia"/>
                <w:szCs w:val="21"/>
              </w:rPr>
              <w:t>，内存</w:t>
            </w:r>
            <w:r w:rsidR="00C961C7">
              <w:rPr>
                <w:rFonts w:hint="eastAsia"/>
                <w:szCs w:val="21"/>
              </w:rPr>
              <w:t>32</w:t>
            </w:r>
            <w:r w:rsidRPr="00BD3CD9">
              <w:rPr>
                <w:rFonts w:hint="eastAsia"/>
                <w:szCs w:val="21"/>
              </w:rPr>
              <w:t>G</w:t>
            </w:r>
            <w:r w:rsidRPr="00BD3CD9">
              <w:rPr>
                <w:rFonts w:ascii="宋体" w:hAnsi="宋体" w:hint="eastAsia"/>
                <w:szCs w:val="21"/>
              </w:rPr>
              <w:t>，硬盘</w:t>
            </w:r>
            <w:r>
              <w:rPr>
                <w:szCs w:val="21"/>
              </w:rPr>
              <w:t>500</w:t>
            </w:r>
            <w:r w:rsidRPr="00BD3CD9">
              <w:rPr>
                <w:szCs w:val="21"/>
              </w:rPr>
              <w:t>G</w:t>
            </w:r>
            <w:r w:rsidRPr="00BD3CD9">
              <w:rPr>
                <w:rFonts w:ascii="宋体" w:hAnsi="宋体" w:hint="eastAsia"/>
                <w:szCs w:val="21"/>
              </w:rPr>
              <w:t>，</w:t>
            </w:r>
            <w:r w:rsidRPr="00BD3CD9">
              <w:rPr>
                <w:szCs w:val="21"/>
              </w:rPr>
              <w:t>网卡</w:t>
            </w:r>
            <w:smartTag w:uri="urn:schemas-microsoft-com:office:smarttags" w:element="chmetcnv">
              <w:smartTagPr>
                <w:attr w:name="UnitName" w:val="m"/>
                <w:attr w:name="SourceValue" w:val="1000"/>
                <w:attr w:name="HasSpace" w:val="False"/>
                <w:attr w:name="Negative" w:val="False"/>
                <w:attr w:name="NumberType" w:val="1"/>
                <w:attr w:name="TCSC" w:val="0"/>
              </w:smartTagPr>
              <w:r w:rsidRPr="00BD3CD9">
                <w:rPr>
                  <w:rFonts w:hint="eastAsia"/>
                  <w:szCs w:val="21"/>
                </w:rPr>
                <w:t>1000M</w:t>
              </w:r>
            </w:smartTag>
          </w:p>
        </w:tc>
      </w:tr>
    </w:tbl>
    <w:p w:rsidR="00010981" w:rsidRPr="0045769D" w:rsidRDefault="00010981" w:rsidP="00010981">
      <w:pPr>
        <w:spacing w:line="360" w:lineRule="auto"/>
        <w:jc w:val="left"/>
        <w:rPr>
          <w:sz w:val="24"/>
        </w:rPr>
      </w:pPr>
    </w:p>
    <w:p w:rsidR="00DB04A9" w:rsidRDefault="0045769D" w:rsidP="0045769D">
      <w:pPr>
        <w:pStyle w:val="1"/>
        <w:ind w:left="659" w:hanging="659"/>
      </w:pPr>
      <w:r>
        <w:rPr>
          <w:rFonts w:hint="eastAsia"/>
        </w:rPr>
        <w:t>项目</w:t>
      </w:r>
      <w:r>
        <w:t>成果</w:t>
      </w:r>
      <w:r>
        <w:rPr>
          <w:rFonts w:hint="eastAsia"/>
        </w:rPr>
        <w:t>（</w:t>
      </w:r>
      <w:r>
        <w:t>交付物</w:t>
      </w:r>
      <w:r>
        <w:rPr>
          <w:rFonts w:hint="eastAsia"/>
        </w:rPr>
        <w:t>）</w:t>
      </w:r>
      <w:r>
        <w:t>概述</w:t>
      </w:r>
    </w:p>
    <w:p w:rsidR="0045769D" w:rsidRDefault="0045769D" w:rsidP="0045769D">
      <w:pPr>
        <w:pStyle w:val="2"/>
      </w:pPr>
      <w:r>
        <w:rPr>
          <w:rFonts w:hint="eastAsia"/>
        </w:rPr>
        <w:t>系统</w:t>
      </w:r>
      <w:r>
        <w:t>适配</w:t>
      </w:r>
    </w:p>
    <w:p w:rsidR="0045769D" w:rsidRDefault="0045769D" w:rsidP="0045769D">
      <w:pPr>
        <w:spacing w:line="360" w:lineRule="auto"/>
        <w:ind w:firstLineChars="152" w:firstLine="365"/>
        <w:jc w:val="left"/>
        <w:rPr>
          <w:rFonts w:asciiTheme="minorEastAsia" w:eastAsiaTheme="minorEastAsia" w:hAnsiTheme="minorEastAsia"/>
          <w:sz w:val="24"/>
        </w:rPr>
      </w:pPr>
      <w:r w:rsidRPr="0045769D">
        <w:rPr>
          <w:rFonts w:asciiTheme="minorEastAsia" w:eastAsiaTheme="minorEastAsia" w:hAnsiTheme="minorEastAsia" w:hint="eastAsia"/>
          <w:sz w:val="24"/>
        </w:rPr>
        <w:t>支持目前</w:t>
      </w:r>
      <w:r w:rsidRPr="0045769D">
        <w:rPr>
          <w:rFonts w:asciiTheme="minorEastAsia" w:eastAsiaTheme="minorEastAsia" w:hAnsiTheme="minorEastAsia"/>
          <w:sz w:val="24"/>
        </w:rPr>
        <w:t>主流浏览器，包括IE7</w:t>
      </w:r>
      <w:r w:rsidRPr="0045769D">
        <w:rPr>
          <w:rFonts w:asciiTheme="minorEastAsia" w:eastAsiaTheme="minorEastAsia" w:hAnsiTheme="minorEastAsia" w:hint="eastAsia"/>
          <w:sz w:val="24"/>
        </w:rPr>
        <w:t>及以上（以此核心的变种浏览器）</w:t>
      </w:r>
      <w:r w:rsidRPr="0045769D">
        <w:rPr>
          <w:rFonts w:asciiTheme="minorEastAsia" w:eastAsiaTheme="minorEastAsia" w:hAnsiTheme="minorEastAsia"/>
          <w:sz w:val="24"/>
        </w:rPr>
        <w:t>、FireFox、Safari、Chrome</w:t>
      </w:r>
      <w:r w:rsidRPr="0045769D">
        <w:rPr>
          <w:rFonts w:asciiTheme="minorEastAsia" w:eastAsiaTheme="minorEastAsia" w:hAnsiTheme="minorEastAsia" w:hint="eastAsia"/>
          <w:sz w:val="24"/>
        </w:rPr>
        <w:t>，</w:t>
      </w:r>
      <w:r w:rsidRPr="0045769D">
        <w:rPr>
          <w:rFonts w:asciiTheme="minorEastAsia" w:eastAsiaTheme="minorEastAsia" w:hAnsiTheme="minorEastAsia"/>
          <w:sz w:val="24"/>
        </w:rPr>
        <w:t>同时为了保障用户的体验</w:t>
      </w:r>
      <w:r w:rsidRPr="0045769D">
        <w:rPr>
          <w:rFonts w:asciiTheme="minorEastAsia" w:eastAsiaTheme="minorEastAsia" w:hAnsiTheme="minorEastAsia" w:hint="eastAsia"/>
          <w:sz w:val="24"/>
        </w:rPr>
        <w:t>浏览器</w:t>
      </w:r>
      <w:r w:rsidRPr="0045769D">
        <w:rPr>
          <w:rFonts w:asciiTheme="minorEastAsia" w:eastAsiaTheme="minorEastAsia" w:hAnsiTheme="minorEastAsia"/>
          <w:sz w:val="24"/>
        </w:rPr>
        <w:t>页面响应时间小于2</w:t>
      </w:r>
      <w:r w:rsidRPr="0045769D">
        <w:rPr>
          <w:rFonts w:asciiTheme="minorEastAsia" w:eastAsiaTheme="minorEastAsia" w:hAnsiTheme="minorEastAsia" w:hint="eastAsia"/>
          <w:sz w:val="24"/>
        </w:rPr>
        <w:t>秒。</w:t>
      </w:r>
    </w:p>
    <w:p w:rsidR="0045769D" w:rsidRPr="0045769D" w:rsidRDefault="0045769D" w:rsidP="0045769D">
      <w:pPr>
        <w:spacing w:line="360" w:lineRule="auto"/>
        <w:jc w:val="left"/>
        <w:rPr>
          <w:rFonts w:asciiTheme="minorEastAsia" w:eastAsiaTheme="minorEastAsia" w:hAnsiTheme="minorEastAsia"/>
          <w:sz w:val="24"/>
        </w:rPr>
      </w:pPr>
    </w:p>
    <w:p w:rsidR="0045769D" w:rsidRDefault="0045769D" w:rsidP="0045769D">
      <w:pPr>
        <w:pStyle w:val="2"/>
      </w:pPr>
      <w:r>
        <w:rPr>
          <w:rFonts w:hint="eastAsia"/>
        </w:rPr>
        <w:t>行情</w:t>
      </w:r>
      <w:r>
        <w:t>功能介绍</w:t>
      </w:r>
    </w:p>
    <w:p w:rsidR="0045769D" w:rsidRDefault="0045769D" w:rsidP="0045769D">
      <w:pPr>
        <w:spacing w:line="360" w:lineRule="auto"/>
        <w:ind w:firstLine="435"/>
        <w:jc w:val="left"/>
        <w:rPr>
          <w:sz w:val="24"/>
        </w:rPr>
      </w:pPr>
      <w:r w:rsidRPr="0045769D">
        <w:rPr>
          <w:rFonts w:hint="eastAsia"/>
          <w:sz w:val="24"/>
        </w:rPr>
        <w:t>支持</w:t>
      </w:r>
      <w:r w:rsidRPr="0045769D">
        <w:rPr>
          <w:sz w:val="24"/>
        </w:rPr>
        <w:t>行情查看</w:t>
      </w:r>
      <w:r w:rsidRPr="0045769D">
        <w:rPr>
          <w:rFonts w:hint="eastAsia"/>
          <w:sz w:val="24"/>
        </w:rPr>
        <w:t>、</w:t>
      </w:r>
      <w:r w:rsidRPr="0045769D">
        <w:rPr>
          <w:sz w:val="24"/>
        </w:rPr>
        <w:t>分时刻线图、</w:t>
      </w:r>
      <w:r w:rsidRPr="0045769D">
        <w:rPr>
          <w:rFonts w:hint="eastAsia"/>
          <w:sz w:val="24"/>
        </w:rPr>
        <w:t>自选股</w:t>
      </w:r>
      <w:r w:rsidRPr="0045769D">
        <w:rPr>
          <w:sz w:val="24"/>
        </w:rPr>
        <w:t>、</w:t>
      </w:r>
      <w:r w:rsidRPr="0045769D">
        <w:rPr>
          <w:rFonts w:hint="eastAsia"/>
          <w:sz w:val="24"/>
        </w:rPr>
        <w:t>市场</w:t>
      </w:r>
      <w:r w:rsidRPr="0045769D">
        <w:rPr>
          <w:sz w:val="24"/>
        </w:rPr>
        <w:t>排行、</w:t>
      </w:r>
      <w:r w:rsidRPr="0045769D">
        <w:rPr>
          <w:rFonts w:hint="eastAsia"/>
          <w:sz w:val="24"/>
        </w:rPr>
        <w:t>商品搜索</w:t>
      </w:r>
      <w:r w:rsidRPr="0045769D">
        <w:rPr>
          <w:sz w:val="24"/>
        </w:rPr>
        <w:t>等功能。</w:t>
      </w:r>
    </w:p>
    <w:p w:rsidR="0045769D" w:rsidRPr="00910F45" w:rsidRDefault="0045769D" w:rsidP="00910F45">
      <w:pPr>
        <w:spacing w:line="360" w:lineRule="auto"/>
        <w:ind w:firstLine="435"/>
        <w:jc w:val="left"/>
        <w:rPr>
          <w:sz w:val="24"/>
        </w:rPr>
      </w:pPr>
      <w:r w:rsidRPr="00910F45">
        <w:rPr>
          <w:rFonts w:hint="eastAsia"/>
          <w:sz w:val="24"/>
        </w:rPr>
        <w:t>点击</w:t>
      </w:r>
      <w:r w:rsidRPr="00910F45">
        <w:rPr>
          <w:rFonts w:hint="eastAsia"/>
          <w:sz w:val="24"/>
        </w:rPr>
        <w:t>1</w:t>
      </w:r>
      <w:r w:rsidRPr="00910F45">
        <w:rPr>
          <w:sz w:val="24"/>
        </w:rPr>
        <w:t>股票，进入分时界面</w:t>
      </w:r>
      <w:r w:rsidRPr="00910F45">
        <w:rPr>
          <w:rFonts w:hint="eastAsia"/>
          <w:sz w:val="24"/>
        </w:rPr>
        <w:t>。</w:t>
      </w:r>
    </w:p>
    <w:p w:rsidR="0045769D" w:rsidRPr="00910F45" w:rsidRDefault="0045769D" w:rsidP="00910F45">
      <w:pPr>
        <w:spacing w:line="360" w:lineRule="auto"/>
        <w:ind w:firstLine="435"/>
        <w:jc w:val="left"/>
        <w:rPr>
          <w:sz w:val="24"/>
        </w:rPr>
      </w:pPr>
      <w:r w:rsidRPr="00910F45">
        <w:rPr>
          <w:rFonts w:hint="eastAsia"/>
          <w:sz w:val="24"/>
        </w:rPr>
        <w:t>点击</w:t>
      </w:r>
      <w:r w:rsidRPr="00910F45">
        <w:rPr>
          <w:rFonts w:hint="eastAsia"/>
          <w:sz w:val="24"/>
        </w:rPr>
        <w:t>2</w:t>
      </w:r>
      <w:r w:rsidRPr="00910F45">
        <w:rPr>
          <w:rFonts w:hint="eastAsia"/>
          <w:sz w:val="24"/>
        </w:rPr>
        <w:t>自选股</w:t>
      </w:r>
      <w:r w:rsidRPr="00910F45">
        <w:rPr>
          <w:sz w:val="24"/>
        </w:rPr>
        <w:t>，</w:t>
      </w:r>
      <w:r w:rsidRPr="00910F45">
        <w:rPr>
          <w:rFonts w:hint="eastAsia"/>
          <w:sz w:val="24"/>
        </w:rPr>
        <w:t>进入</w:t>
      </w:r>
      <w:r w:rsidRPr="00910F45">
        <w:rPr>
          <w:sz w:val="24"/>
        </w:rPr>
        <w:t>自选股界面</w:t>
      </w:r>
      <w:r w:rsidRPr="00910F45">
        <w:rPr>
          <w:rFonts w:hint="eastAsia"/>
          <w:sz w:val="24"/>
        </w:rPr>
        <w:t>。</w:t>
      </w:r>
    </w:p>
    <w:p w:rsidR="0045769D" w:rsidRPr="00910F45" w:rsidRDefault="0045769D" w:rsidP="00910F45">
      <w:pPr>
        <w:spacing w:line="360" w:lineRule="auto"/>
        <w:ind w:firstLine="435"/>
        <w:jc w:val="left"/>
        <w:rPr>
          <w:sz w:val="24"/>
        </w:rPr>
      </w:pPr>
      <w:r w:rsidRPr="00910F45">
        <w:rPr>
          <w:rFonts w:hint="eastAsia"/>
          <w:sz w:val="24"/>
        </w:rPr>
        <w:t>点击</w:t>
      </w:r>
      <w:r w:rsidRPr="00910F45">
        <w:rPr>
          <w:rFonts w:hint="eastAsia"/>
          <w:sz w:val="24"/>
        </w:rPr>
        <w:t>3</w:t>
      </w:r>
      <w:r w:rsidRPr="00910F45">
        <w:rPr>
          <w:rFonts w:hint="eastAsia"/>
          <w:sz w:val="24"/>
        </w:rPr>
        <w:t>交易</w:t>
      </w:r>
      <w:r w:rsidRPr="00910F45">
        <w:rPr>
          <w:sz w:val="24"/>
        </w:rPr>
        <w:t>，进入交易</w:t>
      </w:r>
      <w:r w:rsidRPr="00910F45">
        <w:rPr>
          <w:rFonts w:hint="eastAsia"/>
          <w:sz w:val="24"/>
        </w:rPr>
        <w:t>界面。</w:t>
      </w:r>
    </w:p>
    <w:p w:rsidR="00910F45" w:rsidRPr="00910F45" w:rsidRDefault="00910F45" w:rsidP="00910F45">
      <w:pPr>
        <w:spacing w:line="360" w:lineRule="auto"/>
        <w:ind w:firstLine="435"/>
        <w:jc w:val="left"/>
        <w:rPr>
          <w:sz w:val="24"/>
        </w:rPr>
      </w:pPr>
      <w:r w:rsidRPr="00910F45">
        <w:rPr>
          <w:rFonts w:hint="eastAsia"/>
          <w:sz w:val="24"/>
        </w:rPr>
        <w:t>首页，</w:t>
      </w:r>
      <w:r w:rsidRPr="00910F45">
        <w:rPr>
          <w:sz w:val="24"/>
        </w:rPr>
        <w:t>展示了大盘指数、涨幅榜等行情数据</w:t>
      </w:r>
      <w:r w:rsidRPr="00910F45">
        <w:rPr>
          <w:rFonts w:hint="eastAsia"/>
          <w:sz w:val="24"/>
        </w:rPr>
        <w:t>。</w:t>
      </w:r>
    </w:p>
    <w:p w:rsidR="00910F45" w:rsidRDefault="00910F45" w:rsidP="0045769D">
      <w:pPr>
        <w:spacing w:line="360" w:lineRule="auto"/>
        <w:ind w:firstLineChars="177" w:firstLine="372"/>
        <w:jc w:val="left"/>
      </w:pPr>
      <w:r>
        <w:rPr>
          <w:noProof/>
        </w:rPr>
        <w:lastRenderedPageBreak/>
        <w:drawing>
          <wp:inline distT="0" distB="0" distL="0" distR="0">
            <wp:extent cx="2252133" cy="3733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4549" cy="3737806"/>
                    </a:xfrm>
                    <a:prstGeom prst="rect">
                      <a:avLst/>
                    </a:prstGeom>
                  </pic:spPr>
                </pic:pic>
              </a:graphicData>
            </a:graphic>
          </wp:inline>
        </w:drawing>
      </w:r>
    </w:p>
    <w:p w:rsidR="00910F45" w:rsidRDefault="00910F45" w:rsidP="0045769D">
      <w:pPr>
        <w:spacing w:line="360" w:lineRule="auto"/>
        <w:ind w:firstLineChars="177" w:firstLine="372"/>
        <w:jc w:val="left"/>
      </w:pPr>
    </w:p>
    <w:p w:rsidR="00910F45" w:rsidRPr="00910F45" w:rsidRDefault="00910F45" w:rsidP="00910F45">
      <w:pPr>
        <w:spacing w:line="360" w:lineRule="auto"/>
        <w:ind w:firstLine="435"/>
        <w:jc w:val="left"/>
        <w:rPr>
          <w:sz w:val="24"/>
        </w:rPr>
      </w:pPr>
      <w:r w:rsidRPr="00910F45">
        <w:rPr>
          <w:rFonts w:hint="eastAsia"/>
          <w:sz w:val="24"/>
        </w:rPr>
        <w:t>自选股，</w:t>
      </w:r>
      <w:r w:rsidRPr="00910F45">
        <w:rPr>
          <w:sz w:val="24"/>
        </w:rPr>
        <w:t>展示了自选股</w:t>
      </w:r>
      <w:r w:rsidRPr="00910F45">
        <w:rPr>
          <w:rFonts w:hint="eastAsia"/>
          <w:sz w:val="24"/>
        </w:rPr>
        <w:t>：</w:t>
      </w:r>
    </w:p>
    <w:p w:rsidR="0045769D" w:rsidRDefault="00910F45" w:rsidP="0045769D">
      <w:pPr>
        <w:ind w:firstLineChars="202" w:firstLine="424"/>
      </w:pPr>
      <w:r>
        <w:rPr>
          <w:noProof/>
        </w:rPr>
        <w:drawing>
          <wp:inline distT="0" distB="0" distL="0" distR="0">
            <wp:extent cx="2356410" cy="3876675"/>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8607" cy="3880289"/>
                    </a:xfrm>
                    <a:prstGeom prst="rect">
                      <a:avLst/>
                    </a:prstGeom>
                  </pic:spPr>
                </pic:pic>
              </a:graphicData>
            </a:graphic>
          </wp:inline>
        </w:drawing>
      </w:r>
    </w:p>
    <w:p w:rsidR="00910F45" w:rsidRPr="00910F45" w:rsidRDefault="00910F45" w:rsidP="00910F45">
      <w:pPr>
        <w:spacing w:line="360" w:lineRule="auto"/>
        <w:ind w:firstLineChars="202" w:firstLine="485"/>
        <w:jc w:val="left"/>
        <w:rPr>
          <w:rFonts w:asciiTheme="minorEastAsia" w:eastAsiaTheme="minorEastAsia" w:hAnsiTheme="minorEastAsia"/>
          <w:sz w:val="24"/>
        </w:rPr>
      </w:pPr>
      <w:r w:rsidRPr="00910F45">
        <w:rPr>
          <w:rFonts w:asciiTheme="minorEastAsia" w:eastAsiaTheme="minorEastAsia" w:hAnsiTheme="minorEastAsia" w:hint="eastAsia"/>
          <w:sz w:val="24"/>
        </w:rPr>
        <w:t>分时/K线，</w:t>
      </w:r>
      <w:r w:rsidRPr="00910F45">
        <w:rPr>
          <w:rFonts w:asciiTheme="minorEastAsia" w:eastAsiaTheme="minorEastAsia" w:hAnsiTheme="minorEastAsia"/>
          <w:sz w:val="24"/>
        </w:rPr>
        <w:t>点击个股，进入分时</w:t>
      </w:r>
      <w:r w:rsidRPr="00910F45">
        <w:rPr>
          <w:rFonts w:asciiTheme="minorEastAsia" w:eastAsiaTheme="minorEastAsia" w:hAnsiTheme="minorEastAsia" w:hint="eastAsia"/>
          <w:sz w:val="24"/>
        </w:rPr>
        <w:t>/K线</w:t>
      </w:r>
      <w:r w:rsidRPr="00910F45">
        <w:rPr>
          <w:rFonts w:asciiTheme="minorEastAsia" w:eastAsiaTheme="minorEastAsia" w:hAnsiTheme="minorEastAsia"/>
          <w:sz w:val="24"/>
        </w:rPr>
        <w:t>查看页面</w:t>
      </w:r>
      <w:r>
        <w:rPr>
          <w:rFonts w:asciiTheme="minorEastAsia" w:eastAsiaTheme="minorEastAsia" w:hAnsiTheme="minorEastAsia" w:hint="eastAsia"/>
          <w:sz w:val="24"/>
        </w:rPr>
        <w:t>，</w:t>
      </w:r>
      <w:r>
        <w:rPr>
          <w:rFonts w:asciiTheme="minorEastAsia" w:eastAsiaTheme="minorEastAsia" w:hAnsiTheme="minorEastAsia"/>
          <w:sz w:val="24"/>
        </w:rPr>
        <w:t>其中点击</w:t>
      </w:r>
      <w:r>
        <w:rPr>
          <w:rFonts w:asciiTheme="minorEastAsia" w:eastAsiaTheme="minorEastAsia" w:hAnsiTheme="minorEastAsia" w:hint="eastAsia"/>
          <w:sz w:val="24"/>
        </w:rPr>
        <w:t>1进入</w:t>
      </w:r>
      <w:r>
        <w:rPr>
          <w:rFonts w:asciiTheme="minorEastAsia" w:eastAsiaTheme="minorEastAsia" w:hAnsiTheme="minorEastAsia"/>
          <w:sz w:val="24"/>
        </w:rPr>
        <w:t>自选，点</w:t>
      </w:r>
      <w:r>
        <w:rPr>
          <w:rFonts w:asciiTheme="minorEastAsia" w:eastAsiaTheme="minorEastAsia" w:hAnsiTheme="minorEastAsia"/>
          <w:sz w:val="24"/>
        </w:rPr>
        <w:lastRenderedPageBreak/>
        <w:t>击</w:t>
      </w:r>
      <w:r>
        <w:rPr>
          <w:rFonts w:asciiTheme="minorEastAsia" w:eastAsiaTheme="minorEastAsia" w:hAnsiTheme="minorEastAsia" w:hint="eastAsia"/>
          <w:sz w:val="24"/>
        </w:rPr>
        <w:t>2，</w:t>
      </w:r>
      <w:r>
        <w:rPr>
          <w:rFonts w:asciiTheme="minorEastAsia" w:eastAsiaTheme="minorEastAsia" w:hAnsiTheme="minorEastAsia"/>
          <w:sz w:val="24"/>
        </w:rPr>
        <w:t>进入</w:t>
      </w:r>
      <w:r>
        <w:rPr>
          <w:rFonts w:asciiTheme="minorEastAsia" w:eastAsiaTheme="minorEastAsia" w:hAnsiTheme="minorEastAsia" w:hint="eastAsia"/>
          <w:sz w:val="24"/>
        </w:rPr>
        <w:t>交易</w:t>
      </w:r>
      <w:r>
        <w:rPr>
          <w:rFonts w:asciiTheme="minorEastAsia" w:eastAsiaTheme="minorEastAsia" w:hAnsiTheme="minorEastAsia"/>
          <w:sz w:val="24"/>
        </w:rPr>
        <w:t>页面</w:t>
      </w:r>
      <w:r>
        <w:rPr>
          <w:rFonts w:asciiTheme="minorEastAsia" w:eastAsiaTheme="minorEastAsia" w:hAnsiTheme="minorEastAsia" w:hint="eastAsia"/>
          <w:sz w:val="24"/>
        </w:rPr>
        <w:t>。同时</w:t>
      </w:r>
      <w:r>
        <w:rPr>
          <w:rFonts w:asciiTheme="minorEastAsia" w:eastAsiaTheme="minorEastAsia" w:hAnsiTheme="minorEastAsia"/>
          <w:sz w:val="24"/>
        </w:rPr>
        <w:t>，</w:t>
      </w:r>
      <w:r>
        <w:rPr>
          <w:rFonts w:asciiTheme="minorEastAsia" w:eastAsiaTheme="minorEastAsia" w:hAnsiTheme="minorEastAsia" w:hint="eastAsia"/>
          <w:sz w:val="24"/>
        </w:rPr>
        <w:t>点击</w:t>
      </w:r>
      <w:r>
        <w:rPr>
          <w:rFonts w:asciiTheme="minorEastAsia" w:eastAsiaTheme="minorEastAsia" w:hAnsiTheme="minorEastAsia"/>
          <w:sz w:val="24"/>
        </w:rPr>
        <w:t>分时</w:t>
      </w:r>
      <w:r>
        <w:rPr>
          <w:rFonts w:asciiTheme="minorEastAsia" w:eastAsiaTheme="minorEastAsia" w:hAnsiTheme="minorEastAsia" w:hint="eastAsia"/>
          <w:sz w:val="24"/>
        </w:rPr>
        <w:t>、</w:t>
      </w:r>
      <w:r>
        <w:rPr>
          <w:rFonts w:asciiTheme="minorEastAsia" w:eastAsiaTheme="minorEastAsia" w:hAnsiTheme="minorEastAsia"/>
          <w:sz w:val="24"/>
        </w:rPr>
        <w:t>日线、</w:t>
      </w:r>
      <w:r>
        <w:rPr>
          <w:rFonts w:asciiTheme="minorEastAsia" w:eastAsiaTheme="minorEastAsia" w:hAnsiTheme="minorEastAsia" w:hint="eastAsia"/>
          <w:sz w:val="24"/>
        </w:rPr>
        <w:t>周线</w:t>
      </w:r>
      <w:r>
        <w:rPr>
          <w:rFonts w:asciiTheme="minorEastAsia" w:eastAsiaTheme="minorEastAsia" w:hAnsiTheme="minorEastAsia"/>
          <w:sz w:val="24"/>
        </w:rPr>
        <w:t>、月线</w:t>
      </w:r>
      <w:r>
        <w:rPr>
          <w:rFonts w:asciiTheme="minorEastAsia" w:eastAsiaTheme="minorEastAsia" w:hAnsiTheme="minorEastAsia" w:hint="eastAsia"/>
          <w:sz w:val="24"/>
        </w:rPr>
        <w:t>，</w:t>
      </w:r>
      <w:r>
        <w:rPr>
          <w:rFonts w:asciiTheme="minorEastAsia" w:eastAsiaTheme="minorEastAsia" w:hAnsiTheme="minorEastAsia"/>
          <w:sz w:val="24"/>
        </w:rPr>
        <w:t>可切换。</w:t>
      </w:r>
    </w:p>
    <w:p w:rsidR="00910F45" w:rsidRDefault="00910F45" w:rsidP="0045769D">
      <w:pPr>
        <w:ind w:firstLineChars="202" w:firstLine="424"/>
      </w:pPr>
      <w:r>
        <w:rPr>
          <w:noProof/>
        </w:rPr>
        <w:drawing>
          <wp:inline distT="0" distB="0" distL="0" distR="0">
            <wp:extent cx="2400300" cy="36861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1498" cy="3688015"/>
                    </a:xfrm>
                    <a:prstGeom prst="rect">
                      <a:avLst/>
                    </a:prstGeom>
                  </pic:spPr>
                </pic:pic>
              </a:graphicData>
            </a:graphic>
          </wp:inline>
        </w:drawing>
      </w:r>
    </w:p>
    <w:p w:rsidR="00910F45" w:rsidRDefault="00910F45" w:rsidP="00910F45">
      <w:pPr>
        <w:spacing w:line="360" w:lineRule="auto"/>
        <w:ind w:firstLineChars="202" w:firstLine="485"/>
        <w:jc w:val="left"/>
        <w:rPr>
          <w:sz w:val="24"/>
        </w:rPr>
      </w:pPr>
      <w:r w:rsidRPr="00910F45">
        <w:rPr>
          <w:rFonts w:hint="eastAsia"/>
          <w:sz w:val="24"/>
        </w:rPr>
        <w:t>同时，</w:t>
      </w:r>
      <w:r w:rsidRPr="00910F45">
        <w:rPr>
          <w:sz w:val="24"/>
        </w:rPr>
        <w:t>根据需要定制</w:t>
      </w:r>
      <w:r w:rsidRPr="00910F45">
        <w:rPr>
          <w:rFonts w:hint="eastAsia"/>
          <w:sz w:val="24"/>
        </w:rPr>
        <w:t>商品搜索页面。</w:t>
      </w:r>
    </w:p>
    <w:p w:rsidR="00910F45" w:rsidRDefault="00910F45" w:rsidP="00910F45">
      <w:pPr>
        <w:pStyle w:val="2"/>
      </w:pPr>
      <w:r>
        <w:rPr>
          <w:rFonts w:hint="eastAsia"/>
        </w:rPr>
        <w:t>交易</w:t>
      </w:r>
      <w:r>
        <w:t>功能介绍</w:t>
      </w:r>
    </w:p>
    <w:p w:rsidR="00910F45" w:rsidRDefault="00910F45" w:rsidP="00910F45">
      <w:pPr>
        <w:spacing w:line="360" w:lineRule="auto"/>
        <w:ind w:firstLineChars="152" w:firstLine="365"/>
        <w:jc w:val="left"/>
        <w:rPr>
          <w:rFonts w:asciiTheme="minorEastAsia" w:eastAsiaTheme="minorEastAsia" w:hAnsiTheme="minorEastAsia"/>
          <w:sz w:val="24"/>
        </w:rPr>
      </w:pPr>
      <w:r w:rsidRPr="00910F45">
        <w:rPr>
          <w:rFonts w:asciiTheme="minorEastAsia" w:eastAsiaTheme="minorEastAsia" w:hAnsiTheme="minorEastAsia" w:hint="eastAsia"/>
          <w:sz w:val="24"/>
        </w:rPr>
        <w:t>交易</w:t>
      </w:r>
      <w:r w:rsidRPr="00910F45">
        <w:rPr>
          <w:rFonts w:asciiTheme="minorEastAsia" w:eastAsiaTheme="minorEastAsia" w:hAnsiTheme="minorEastAsia"/>
          <w:sz w:val="24"/>
        </w:rPr>
        <w:t>部分，</w:t>
      </w:r>
      <w:r>
        <w:rPr>
          <w:rFonts w:asciiTheme="minorEastAsia" w:eastAsiaTheme="minorEastAsia" w:hAnsiTheme="minorEastAsia" w:hint="eastAsia"/>
          <w:sz w:val="24"/>
        </w:rPr>
        <w:t>提供功能</w:t>
      </w:r>
      <w:r>
        <w:rPr>
          <w:rFonts w:asciiTheme="minorEastAsia" w:eastAsiaTheme="minorEastAsia" w:hAnsiTheme="minorEastAsia"/>
          <w:sz w:val="24"/>
        </w:rPr>
        <w:t>包括</w:t>
      </w:r>
      <w:r w:rsidRPr="00910F45">
        <w:rPr>
          <w:rFonts w:asciiTheme="minorEastAsia" w:eastAsiaTheme="minorEastAsia" w:hAnsiTheme="minorEastAsia" w:hint="eastAsia"/>
          <w:sz w:val="24"/>
        </w:rPr>
        <w:t>股票买卖、各类查询、撤单、银证</w:t>
      </w:r>
      <w:r w:rsidRPr="00910F45">
        <w:rPr>
          <w:rFonts w:asciiTheme="minorEastAsia" w:eastAsiaTheme="minorEastAsia" w:hAnsiTheme="minorEastAsia"/>
          <w:sz w:val="24"/>
        </w:rPr>
        <w:t>转账</w:t>
      </w:r>
      <w:r w:rsidRPr="00910F45">
        <w:rPr>
          <w:rFonts w:asciiTheme="minorEastAsia" w:eastAsiaTheme="minorEastAsia" w:hAnsiTheme="minorEastAsia" w:hint="eastAsia"/>
          <w:sz w:val="24"/>
        </w:rPr>
        <w:t>等，</w:t>
      </w:r>
      <w:r w:rsidRPr="00910F45">
        <w:rPr>
          <w:rFonts w:asciiTheme="minorEastAsia" w:eastAsiaTheme="minorEastAsia" w:hAnsiTheme="minorEastAsia"/>
          <w:sz w:val="24"/>
        </w:rPr>
        <w:t>并可支持多账号同时登录，以及便捷切换</w:t>
      </w:r>
      <w:r w:rsidRPr="00910F45">
        <w:rPr>
          <w:rFonts w:asciiTheme="minorEastAsia" w:eastAsiaTheme="minorEastAsia" w:hAnsiTheme="minorEastAsia" w:hint="eastAsia"/>
          <w:sz w:val="24"/>
        </w:rPr>
        <w:t>。</w:t>
      </w:r>
    </w:p>
    <w:p w:rsidR="00910F45" w:rsidRDefault="00910F45" w:rsidP="00910F45">
      <w:pPr>
        <w:pStyle w:val="3"/>
        <w:ind w:left="964" w:hanging="964"/>
      </w:pPr>
      <w:r>
        <w:rPr>
          <w:rFonts w:hint="eastAsia"/>
        </w:rPr>
        <w:t>普通</w:t>
      </w:r>
      <w:r>
        <w:t>交易</w:t>
      </w:r>
    </w:p>
    <w:p w:rsidR="00910F45" w:rsidRDefault="00910F45" w:rsidP="00910F45">
      <w:pPr>
        <w:spacing w:line="360" w:lineRule="auto"/>
        <w:ind w:firstLineChars="177" w:firstLine="425"/>
        <w:rPr>
          <w:rFonts w:asciiTheme="minorEastAsia" w:eastAsiaTheme="minorEastAsia" w:hAnsiTheme="minorEastAsia"/>
          <w:sz w:val="24"/>
        </w:rPr>
      </w:pPr>
      <w:r w:rsidRPr="00910F45">
        <w:rPr>
          <w:rFonts w:asciiTheme="minorEastAsia" w:eastAsiaTheme="minorEastAsia" w:hAnsiTheme="minorEastAsia" w:hint="eastAsia"/>
          <w:sz w:val="24"/>
        </w:rPr>
        <w:t>普通</w:t>
      </w:r>
      <w:r w:rsidRPr="00910F45">
        <w:rPr>
          <w:rFonts w:asciiTheme="minorEastAsia" w:eastAsiaTheme="minorEastAsia" w:hAnsiTheme="minorEastAsia"/>
          <w:sz w:val="24"/>
        </w:rPr>
        <w:t>交易支持</w:t>
      </w:r>
      <w:r w:rsidRPr="00910F45">
        <w:rPr>
          <w:rFonts w:asciiTheme="minorEastAsia" w:eastAsiaTheme="minorEastAsia" w:hAnsiTheme="minorEastAsia" w:hint="eastAsia"/>
          <w:sz w:val="24"/>
        </w:rPr>
        <w:t>买</w:t>
      </w:r>
      <w:r w:rsidRPr="00910F45">
        <w:rPr>
          <w:rFonts w:asciiTheme="minorEastAsia" w:eastAsiaTheme="minorEastAsia" w:hAnsiTheme="minorEastAsia"/>
          <w:sz w:val="24"/>
        </w:rPr>
        <w:t>、卖、撤、查、转账相关功能。</w:t>
      </w:r>
    </w:p>
    <w:p w:rsidR="00910F45" w:rsidRDefault="00910F45" w:rsidP="00910F45">
      <w:pPr>
        <w:spacing w:line="360" w:lineRule="auto"/>
        <w:ind w:firstLineChars="177" w:firstLine="372"/>
        <w:jc w:val="center"/>
        <w:rPr>
          <w:noProof/>
        </w:rPr>
      </w:pPr>
      <w:r>
        <w:rPr>
          <w:noProof/>
        </w:rPr>
        <w:lastRenderedPageBreak/>
        <w:drawing>
          <wp:inline distT="0" distB="0" distL="0" distR="0">
            <wp:extent cx="1690761" cy="3005798"/>
            <wp:effectExtent l="19050" t="0" r="4689"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690761" cy="3005798"/>
                    </a:xfrm>
                    <a:prstGeom prst="rect">
                      <a:avLst/>
                    </a:prstGeom>
                  </pic:spPr>
                </pic:pic>
              </a:graphicData>
            </a:graphic>
          </wp:inline>
        </w:drawing>
      </w:r>
      <w:r>
        <w:rPr>
          <w:noProof/>
        </w:rPr>
        <w:drawing>
          <wp:inline distT="0" distB="0" distL="0" distR="0">
            <wp:extent cx="1689307" cy="3003214"/>
            <wp:effectExtent l="19050" t="0" r="6143"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1689307" cy="3003214"/>
                    </a:xfrm>
                    <a:prstGeom prst="rect">
                      <a:avLst/>
                    </a:prstGeom>
                  </pic:spPr>
                </pic:pic>
              </a:graphicData>
            </a:graphic>
          </wp:inline>
        </w:drawing>
      </w:r>
    </w:p>
    <w:p w:rsidR="00910F45" w:rsidRDefault="00910F45" w:rsidP="00910F45">
      <w:pPr>
        <w:spacing w:line="360" w:lineRule="auto"/>
        <w:ind w:firstLineChars="177" w:firstLine="425"/>
        <w:jc w:val="left"/>
        <w:rPr>
          <w:noProof/>
          <w:sz w:val="24"/>
        </w:rPr>
      </w:pPr>
      <w:r w:rsidRPr="00910F45">
        <w:rPr>
          <w:rFonts w:hint="eastAsia"/>
          <w:noProof/>
          <w:sz w:val="24"/>
        </w:rPr>
        <w:t>点击</w:t>
      </w:r>
      <w:r w:rsidRPr="00910F45">
        <w:rPr>
          <w:noProof/>
          <w:sz w:val="24"/>
        </w:rPr>
        <w:t>更多，可</w:t>
      </w:r>
      <w:r w:rsidRPr="00910F45">
        <w:rPr>
          <w:rFonts w:hint="eastAsia"/>
          <w:noProof/>
          <w:sz w:val="24"/>
        </w:rPr>
        <w:t>查看</w:t>
      </w:r>
      <w:r w:rsidRPr="00910F45">
        <w:rPr>
          <w:noProof/>
          <w:sz w:val="24"/>
        </w:rPr>
        <w:t>当日成交、当日委托、资金流水、交割单、银证转账等功能。</w:t>
      </w:r>
    </w:p>
    <w:p w:rsidR="00910F45" w:rsidRDefault="00910F45" w:rsidP="00910F45">
      <w:pPr>
        <w:spacing w:line="360" w:lineRule="auto"/>
        <w:ind w:firstLineChars="177" w:firstLine="372"/>
        <w:jc w:val="center"/>
        <w:rPr>
          <w:noProof/>
        </w:rPr>
      </w:pPr>
      <w:r>
        <w:rPr>
          <w:noProof/>
        </w:rPr>
        <w:drawing>
          <wp:inline distT="0" distB="0" distL="0" distR="0">
            <wp:extent cx="1612905" cy="2867387"/>
            <wp:effectExtent l="19050" t="0" r="63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1612905" cy="2867387"/>
                    </a:xfrm>
                    <a:prstGeom prst="rect">
                      <a:avLst/>
                    </a:prstGeom>
                  </pic:spPr>
                </pic:pic>
              </a:graphicData>
            </a:graphic>
          </wp:inline>
        </w:drawing>
      </w:r>
      <w:r>
        <w:rPr>
          <w:noProof/>
        </w:rPr>
        <w:drawing>
          <wp:inline distT="0" distB="0" distL="0" distR="0">
            <wp:extent cx="1614534" cy="2870283"/>
            <wp:effectExtent l="19050" t="0" r="4716"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1614534" cy="2870283"/>
                    </a:xfrm>
                    <a:prstGeom prst="rect">
                      <a:avLst/>
                    </a:prstGeom>
                  </pic:spPr>
                </pic:pic>
              </a:graphicData>
            </a:graphic>
          </wp:inline>
        </w:drawing>
      </w:r>
    </w:p>
    <w:p w:rsidR="00910F45" w:rsidRDefault="00910F45" w:rsidP="00910F45">
      <w:pPr>
        <w:pStyle w:val="3"/>
        <w:ind w:left="964" w:hanging="964"/>
        <w:rPr>
          <w:noProof/>
        </w:rPr>
      </w:pPr>
      <w:r>
        <w:rPr>
          <w:rFonts w:hint="eastAsia"/>
          <w:noProof/>
        </w:rPr>
        <w:t>基金</w:t>
      </w:r>
      <w:r>
        <w:rPr>
          <w:noProof/>
        </w:rPr>
        <w:t>交易</w:t>
      </w:r>
    </w:p>
    <w:p w:rsidR="00910F45" w:rsidRDefault="00910F45" w:rsidP="00910F45">
      <w:pPr>
        <w:spacing w:line="360" w:lineRule="auto"/>
        <w:ind w:firstLineChars="152" w:firstLine="365"/>
        <w:jc w:val="left"/>
        <w:rPr>
          <w:rFonts w:asciiTheme="minorEastAsia" w:eastAsiaTheme="minorEastAsia" w:hAnsiTheme="minorEastAsia"/>
          <w:sz w:val="24"/>
          <w:szCs w:val="28"/>
        </w:rPr>
      </w:pPr>
      <w:r>
        <w:rPr>
          <w:rFonts w:asciiTheme="minorEastAsia" w:eastAsiaTheme="minorEastAsia" w:hAnsiTheme="minorEastAsia" w:hint="eastAsia"/>
          <w:sz w:val="24"/>
          <w:szCs w:val="28"/>
        </w:rPr>
        <w:t>基金</w:t>
      </w:r>
      <w:r>
        <w:rPr>
          <w:rFonts w:asciiTheme="minorEastAsia" w:eastAsiaTheme="minorEastAsia" w:hAnsiTheme="minorEastAsia"/>
          <w:sz w:val="24"/>
          <w:szCs w:val="28"/>
        </w:rPr>
        <w:t>交易支持，</w:t>
      </w:r>
      <w:r w:rsidRPr="00910F45">
        <w:rPr>
          <w:rFonts w:asciiTheme="minorEastAsia" w:eastAsiaTheme="minorEastAsia" w:hAnsiTheme="minorEastAsia" w:hint="eastAsia"/>
          <w:sz w:val="24"/>
          <w:szCs w:val="28"/>
        </w:rPr>
        <w:t>基金详细信息、基金认购、</w:t>
      </w:r>
      <w:r w:rsidRPr="00910F45">
        <w:rPr>
          <w:rFonts w:asciiTheme="minorEastAsia" w:eastAsiaTheme="minorEastAsia" w:hAnsiTheme="minorEastAsia"/>
          <w:sz w:val="24"/>
          <w:szCs w:val="28"/>
        </w:rPr>
        <w:t>基金申购</w:t>
      </w:r>
      <w:r w:rsidRPr="00910F45">
        <w:rPr>
          <w:rFonts w:asciiTheme="minorEastAsia" w:eastAsiaTheme="minorEastAsia" w:hAnsiTheme="minorEastAsia" w:hint="eastAsia"/>
          <w:sz w:val="24"/>
          <w:szCs w:val="28"/>
        </w:rPr>
        <w:t>、</w:t>
      </w:r>
      <w:r w:rsidRPr="00910F45">
        <w:rPr>
          <w:rFonts w:asciiTheme="minorEastAsia" w:eastAsiaTheme="minorEastAsia" w:hAnsiTheme="minorEastAsia"/>
          <w:sz w:val="24"/>
          <w:szCs w:val="28"/>
        </w:rPr>
        <w:t>基金赎回</w:t>
      </w:r>
      <w:r w:rsidRPr="00910F45">
        <w:rPr>
          <w:rFonts w:asciiTheme="minorEastAsia" w:eastAsiaTheme="minorEastAsia" w:hAnsiTheme="minorEastAsia" w:hint="eastAsia"/>
          <w:sz w:val="24"/>
          <w:szCs w:val="28"/>
        </w:rPr>
        <w:t>、风险测评、电子签名约定书、签署产品电子合同、基金</w:t>
      </w:r>
      <w:r w:rsidRPr="00910F45">
        <w:rPr>
          <w:rFonts w:asciiTheme="minorEastAsia" w:eastAsiaTheme="minorEastAsia" w:hAnsiTheme="minorEastAsia"/>
          <w:sz w:val="24"/>
          <w:szCs w:val="28"/>
        </w:rPr>
        <w:t>定</w:t>
      </w:r>
      <w:r w:rsidRPr="00910F45">
        <w:rPr>
          <w:rFonts w:asciiTheme="minorEastAsia" w:eastAsiaTheme="minorEastAsia" w:hAnsiTheme="minorEastAsia" w:hint="eastAsia"/>
          <w:sz w:val="24"/>
          <w:szCs w:val="28"/>
        </w:rPr>
        <w:t>投以</w:t>
      </w:r>
      <w:r w:rsidRPr="00910F45">
        <w:rPr>
          <w:rFonts w:asciiTheme="minorEastAsia" w:eastAsiaTheme="minorEastAsia" w:hAnsiTheme="minorEastAsia"/>
          <w:sz w:val="24"/>
          <w:szCs w:val="28"/>
        </w:rPr>
        <w:t>及各类查询</w:t>
      </w:r>
      <w:r w:rsidRPr="00910F45">
        <w:rPr>
          <w:rFonts w:asciiTheme="minorEastAsia" w:eastAsiaTheme="minorEastAsia" w:hAnsiTheme="minorEastAsia" w:hint="eastAsia"/>
          <w:sz w:val="24"/>
          <w:szCs w:val="28"/>
        </w:rPr>
        <w:t>等</w:t>
      </w:r>
      <w:r>
        <w:rPr>
          <w:rFonts w:asciiTheme="minorEastAsia" w:eastAsiaTheme="minorEastAsia" w:hAnsiTheme="minorEastAsia" w:hint="eastAsia"/>
          <w:sz w:val="24"/>
          <w:szCs w:val="28"/>
        </w:rPr>
        <w:t>功能</w:t>
      </w:r>
      <w:r>
        <w:rPr>
          <w:rFonts w:asciiTheme="minorEastAsia" w:eastAsiaTheme="minorEastAsia" w:hAnsiTheme="minorEastAsia"/>
          <w:sz w:val="24"/>
          <w:szCs w:val="28"/>
        </w:rPr>
        <w:t>。</w:t>
      </w:r>
    </w:p>
    <w:p w:rsidR="00910F45" w:rsidRDefault="00910F45" w:rsidP="00910F45">
      <w:pPr>
        <w:spacing w:line="360" w:lineRule="auto"/>
        <w:jc w:val="center"/>
        <w:rPr>
          <w:sz w:val="24"/>
        </w:rPr>
      </w:pPr>
      <w:r>
        <w:rPr>
          <w:noProof/>
        </w:rPr>
        <w:lastRenderedPageBreak/>
        <w:drawing>
          <wp:inline distT="0" distB="0" distL="0" distR="0">
            <wp:extent cx="1914000" cy="33147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16319" cy="3318716"/>
                    </a:xfrm>
                    <a:prstGeom prst="rect">
                      <a:avLst/>
                    </a:prstGeom>
                  </pic:spPr>
                </pic:pic>
              </a:graphicData>
            </a:graphic>
          </wp:inline>
        </w:drawing>
      </w:r>
      <w:r>
        <w:rPr>
          <w:noProof/>
        </w:rPr>
        <w:drawing>
          <wp:inline distT="0" distB="0" distL="0" distR="0">
            <wp:extent cx="1891478" cy="332208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95059" cy="3328376"/>
                    </a:xfrm>
                    <a:prstGeom prst="rect">
                      <a:avLst/>
                    </a:prstGeom>
                  </pic:spPr>
                </pic:pic>
              </a:graphicData>
            </a:graphic>
          </wp:inline>
        </w:drawing>
      </w:r>
    </w:p>
    <w:p w:rsidR="00A138DC" w:rsidRDefault="00A138DC" w:rsidP="00910F45">
      <w:pPr>
        <w:spacing w:line="360" w:lineRule="auto"/>
        <w:jc w:val="center"/>
        <w:rPr>
          <w:sz w:val="24"/>
        </w:rPr>
      </w:pPr>
    </w:p>
    <w:p w:rsidR="00910F45" w:rsidRDefault="00910F45" w:rsidP="00910F45">
      <w:pPr>
        <w:spacing w:line="360" w:lineRule="auto"/>
        <w:jc w:val="center"/>
        <w:rPr>
          <w:sz w:val="24"/>
        </w:rPr>
      </w:pPr>
      <w:r>
        <w:rPr>
          <w:noProof/>
          <w:sz w:val="24"/>
        </w:rPr>
        <w:drawing>
          <wp:inline distT="0" distB="0" distL="0" distR="0">
            <wp:extent cx="1915500" cy="3400012"/>
            <wp:effectExtent l="0" t="0" r="8890" b="0"/>
            <wp:docPr id="56" name="图片 56" descr="C:\Users\admin\Desktop\西南委托交易页面截图\西南委托交易页面截图\IMG_0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西南委托交易页面截图\西南委托交易页面截图\IMG_066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16978" cy="3402636"/>
                    </a:xfrm>
                    <a:prstGeom prst="rect">
                      <a:avLst/>
                    </a:prstGeom>
                    <a:noFill/>
                    <a:ln>
                      <a:noFill/>
                    </a:ln>
                  </pic:spPr>
                </pic:pic>
              </a:graphicData>
            </a:graphic>
          </wp:inline>
        </w:drawing>
      </w:r>
      <w:r>
        <w:rPr>
          <w:noProof/>
          <w:sz w:val="24"/>
        </w:rPr>
        <w:drawing>
          <wp:inline distT="0" distB="0" distL="0" distR="0">
            <wp:extent cx="1915500" cy="3400014"/>
            <wp:effectExtent l="0" t="0" r="8890" b="0"/>
            <wp:docPr id="61" name="图片 61" descr="C:\Users\admin\Desktop\西南委托交易页面截图\西南委托交易页面截图\IMG_0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西南委托交易页面截图\西南委托交易页面截图\IMG_066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7331" cy="3403265"/>
                    </a:xfrm>
                    <a:prstGeom prst="rect">
                      <a:avLst/>
                    </a:prstGeom>
                    <a:noFill/>
                    <a:ln>
                      <a:noFill/>
                    </a:ln>
                  </pic:spPr>
                </pic:pic>
              </a:graphicData>
            </a:graphic>
          </wp:inline>
        </w:drawing>
      </w:r>
    </w:p>
    <w:p w:rsidR="00910F45" w:rsidRDefault="00910F45" w:rsidP="00910F45">
      <w:pPr>
        <w:spacing w:line="360" w:lineRule="auto"/>
        <w:jc w:val="center"/>
        <w:rPr>
          <w:sz w:val="24"/>
        </w:rPr>
      </w:pPr>
      <w:r>
        <w:rPr>
          <w:noProof/>
          <w:sz w:val="24"/>
        </w:rPr>
        <w:lastRenderedPageBreak/>
        <w:drawing>
          <wp:inline distT="0" distB="0" distL="0" distR="0">
            <wp:extent cx="1867177" cy="3314241"/>
            <wp:effectExtent l="0" t="0" r="0" b="635"/>
            <wp:docPr id="62" name="图片 62" descr="C:\Users\admin\Desktop\西南委托交易页面截图\西南委托交易页面截图\IMG_0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西南委托交易页面截图\西南委托交易页面截图\IMG_066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7992" cy="3315688"/>
                    </a:xfrm>
                    <a:prstGeom prst="rect">
                      <a:avLst/>
                    </a:prstGeom>
                    <a:noFill/>
                    <a:ln>
                      <a:noFill/>
                    </a:ln>
                  </pic:spPr>
                </pic:pic>
              </a:graphicData>
            </a:graphic>
          </wp:inline>
        </w:drawing>
      </w:r>
      <w:r>
        <w:rPr>
          <w:noProof/>
          <w:sz w:val="24"/>
        </w:rPr>
        <w:drawing>
          <wp:inline distT="0" distB="0" distL="0" distR="0">
            <wp:extent cx="1867078" cy="3314065"/>
            <wp:effectExtent l="0" t="0" r="0" b="635"/>
            <wp:docPr id="63" name="图片 63" descr="C:\Users\admin\Desktop\西南委托交易页面截图\西南委托交易页面截图\IMG_0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西南委托交易页面截图\西南委托交易页面截图\IMG_066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5449" cy="3328923"/>
                    </a:xfrm>
                    <a:prstGeom prst="rect">
                      <a:avLst/>
                    </a:prstGeom>
                    <a:noFill/>
                    <a:ln>
                      <a:noFill/>
                    </a:ln>
                  </pic:spPr>
                </pic:pic>
              </a:graphicData>
            </a:graphic>
          </wp:inline>
        </w:drawing>
      </w:r>
    </w:p>
    <w:p w:rsidR="00910F45" w:rsidRPr="00910F45" w:rsidRDefault="00910F45" w:rsidP="00910F45">
      <w:pPr>
        <w:pStyle w:val="3"/>
        <w:ind w:left="964" w:hanging="964"/>
      </w:pPr>
      <w:r>
        <w:rPr>
          <w:rFonts w:hint="eastAsia"/>
        </w:rPr>
        <w:t>融资融券</w:t>
      </w:r>
      <w:r>
        <w:t>交易</w:t>
      </w:r>
    </w:p>
    <w:p w:rsidR="00910F45" w:rsidRDefault="00910F45" w:rsidP="00910F45">
      <w:pPr>
        <w:spacing w:line="360" w:lineRule="auto"/>
        <w:ind w:firstLineChars="177" w:firstLine="425"/>
        <w:jc w:val="left"/>
        <w:rPr>
          <w:sz w:val="24"/>
        </w:rPr>
      </w:pPr>
      <w:r>
        <w:rPr>
          <w:rFonts w:hint="eastAsia"/>
          <w:sz w:val="24"/>
        </w:rPr>
        <w:t>融资融券，</w:t>
      </w:r>
      <w:r w:rsidRPr="00641057">
        <w:rPr>
          <w:rFonts w:hint="eastAsia"/>
          <w:sz w:val="24"/>
        </w:rPr>
        <w:t>支持</w:t>
      </w:r>
      <w:r w:rsidR="00051862" w:rsidRPr="00051862">
        <w:rPr>
          <w:rFonts w:hint="eastAsia"/>
          <w:sz w:val="24"/>
        </w:rPr>
        <w:t>融资买入、融券卖出、卖劵还款、现金还款、买券还券、现券还券、委托查询、信用上限查询、担保品划转等</w:t>
      </w:r>
      <w:r>
        <w:rPr>
          <w:rFonts w:hint="eastAsia"/>
          <w:sz w:val="24"/>
        </w:rPr>
        <w:t>业务。</w:t>
      </w:r>
    </w:p>
    <w:p w:rsidR="00051862" w:rsidRPr="00641057" w:rsidRDefault="00051862" w:rsidP="00051862">
      <w:pPr>
        <w:spacing w:line="360" w:lineRule="auto"/>
        <w:rPr>
          <w:sz w:val="24"/>
        </w:rPr>
      </w:pPr>
    </w:p>
    <w:p w:rsidR="00051862" w:rsidRDefault="00051862" w:rsidP="00051862">
      <w:pPr>
        <w:tabs>
          <w:tab w:val="num" w:pos="720"/>
        </w:tabs>
        <w:spacing w:line="360" w:lineRule="auto"/>
        <w:ind w:firstLineChars="200" w:firstLine="480"/>
        <w:jc w:val="left"/>
        <w:rPr>
          <w:sz w:val="24"/>
        </w:rPr>
      </w:pPr>
      <w:r>
        <w:rPr>
          <w:noProof/>
          <w:sz w:val="24"/>
        </w:rPr>
        <w:drawing>
          <wp:inline distT="0" distB="0" distL="0" distR="0">
            <wp:extent cx="1960974" cy="3486177"/>
            <wp:effectExtent l="19050" t="0" r="1176" b="0"/>
            <wp:docPr id="49" name="图片 49" descr="C:\Users\admin\Desktop\西南委托交易页面截图\西南委托交易页面截图\IMG_0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西南委托交易页面截图\西南委托交易页面截图\IMG_0673.PNG"/>
                    <pic:cNvPicPr>
                      <a:picLocks noChangeAspect="1" noChangeArrowheads="1"/>
                    </pic:cNvPicPr>
                  </pic:nvPicPr>
                  <pic:blipFill>
                    <a:blip r:embed="rId37" cstate="print"/>
                    <a:stretch>
                      <a:fillRect/>
                    </a:stretch>
                  </pic:blipFill>
                  <pic:spPr bwMode="auto">
                    <a:xfrm>
                      <a:off x="0" y="0"/>
                      <a:ext cx="1960974" cy="3486177"/>
                    </a:xfrm>
                    <a:prstGeom prst="rect">
                      <a:avLst/>
                    </a:prstGeom>
                    <a:noFill/>
                    <a:ln>
                      <a:noFill/>
                    </a:ln>
                  </pic:spPr>
                </pic:pic>
              </a:graphicData>
            </a:graphic>
          </wp:inline>
        </w:drawing>
      </w:r>
      <w:r>
        <w:rPr>
          <w:noProof/>
          <w:sz w:val="24"/>
        </w:rPr>
        <w:drawing>
          <wp:inline distT="0" distB="0" distL="0" distR="0">
            <wp:extent cx="1962567" cy="3489009"/>
            <wp:effectExtent l="19050" t="0" r="0" b="0"/>
            <wp:docPr id="50" name="图片 50" descr="C:\Users\admin\Desktop\西南委托交易页面截图\西南委托交易页面截图\IMG_0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西南委托交易页面截图\西南委托交易页面截图\IMG_0674.PNG"/>
                    <pic:cNvPicPr>
                      <a:picLocks noChangeAspect="1" noChangeArrowheads="1"/>
                    </pic:cNvPicPr>
                  </pic:nvPicPr>
                  <pic:blipFill>
                    <a:blip r:embed="rId38" cstate="print"/>
                    <a:stretch>
                      <a:fillRect/>
                    </a:stretch>
                  </pic:blipFill>
                  <pic:spPr bwMode="auto">
                    <a:xfrm>
                      <a:off x="0" y="0"/>
                      <a:ext cx="1962567" cy="3489009"/>
                    </a:xfrm>
                    <a:prstGeom prst="rect">
                      <a:avLst/>
                    </a:prstGeom>
                    <a:noFill/>
                    <a:ln>
                      <a:noFill/>
                    </a:ln>
                  </pic:spPr>
                </pic:pic>
              </a:graphicData>
            </a:graphic>
          </wp:inline>
        </w:drawing>
      </w:r>
    </w:p>
    <w:p w:rsidR="00051862" w:rsidRDefault="00051862" w:rsidP="00051862">
      <w:pPr>
        <w:tabs>
          <w:tab w:val="num" w:pos="720"/>
        </w:tabs>
        <w:spacing w:line="360" w:lineRule="auto"/>
        <w:ind w:firstLineChars="200" w:firstLine="480"/>
        <w:jc w:val="left"/>
        <w:rPr>
          <w:sz w:val="24"/>
        </w:rPr>
      </w:pPr>
      <w:r>
        <w:rPr>
          <w:noProof/>
          <w:sz w:val="24"/>
        </w:rPr>
        <w:lastRenderedPageBreak/>
        <w:drawing>
          <wp:inline distT="0" distB="0" distL="0" distR="0">
            <wp:extent cx="2126784" cy="3780950"/>
            <wp:effectExtent l="19050" t="0" r="6816" b="0"/>
            <wp:docPr id="51" name="图片 51" descr="C:\Users\admin\Desktop\西南委托交易页面截图\西南委托交易页面截图\IMG_0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西南委托交易页面截图\西南委托交易页面截图\IMG_0675.PNG"/>
                    <pic:cNvPicPr>
                      <a:picLocks noChangeAspect="1" noChangeArrowheads="1"/>
                    </pic:cNvPicPr>
                  </pic:nvPicPr>
                  <pic:blipFill>
                    <a:blip r:embed="rId39" cstate="print"/>
                    <a:stretch>
                      <a:fillRect/>
                    </a:stretch>
                  </pic:blipFill>
                  <pic:spPr bwMode="auto">
                    <a:xfrm>
                      <a:off x="0" y="0"/>
                      <a:ext cx="2126784" cy="3780950"/>
                    </a:xfrm>
                    <a:prstGeom prst="rect">
                      <a:avLst/>
                    </a:prstGeom>
                    <a:noFill/>
                    <a:ln>
                      <a:noFill/>
                    </a:ln>
                  </pic:spPr>
                </pic:pic>
              </a:graphicData>
            </a:graphic>
          </wp:inline>
        </w:drawing>
      </w:r>
      <w:r>
        <w:rPr>
          <w:noProof/>
          <w:sz w:val="24"/>
        </w:rPr>
        <w:drawing>
          <wp:inline distT="0" distB="0" distL="0" distR="0">
            <wp:extent cx="2126870" cy="3781103"/>
            <wp:effectExtent l="19050" t="0" r="6730" b="0"/>
            <wp:docPr id="52" name="图片 52" descr="C:\Users\admin\Desktop\西南委托交易页面截图\西南委托交易页面截图\IMG_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西南委托交易页面截图\西南委托交易页面截图\IMG_0676.PNG"/>
                    <pic:cNvPicPr>
                      <a:picLocks noChangeAspect="1" noChangeArrowheads="1"/>
                    </pic:cNvPicPr>
                  </pic:nvPicPr>
                  <pic:blipFill>
                    <a:blip r:embed="rId40" cstate="print"/>
                    <a:stretch>
                      <a:fillRect/>
                    </a:stretch>
                  </pic:blipFill>
                  <pic:spPr bwMode="auto">
                    <a:xfrm>
                      <a:off x="0" y="0"/>
                      <a:ext cx="2126870" cy="3781103"/>
                    </a:xfrm>
                    <a:prstGeom prst="rect">
                      <a:avLst/>
                    </a:prstGeom>
                    <a:noFill/>
                    <a:ln>
                      <a:noFill/>
                    </a:ln>
                  </pic:spPr>
                </pic:pic>
              </a:graphicData>
            </a:graphic>
          </wp:inline>
        </w:drawing>
      </w:r>
    </w:p>
    <w:p w:rsidR="00051862" w:rsidRDefault="00051862" w:rsidP="00910F45">
      <w:pPr>
        <w:spacing w:line="360" w:lineRule="auto"/>
        <w:ind w:firstLineChars="177" w:firstLine="425"/>
        <w:jc w:val="left"/>
        <w:rPr>
          <w:sz w:val="24"/>
        </w:rPr>
      </w:pPr>
    </w:p>
    <w:p w:rsidR="00A138DC" w:rsidRDefault="00A138DC" w:rsidP="00A138DC">
      <w:pPr>
        <w:spacing w:line="360" w:lineRule="auto"/>
        <w:ind w:firstLineChars="177" w:firstLine="425"/>
        <w:jc w:val="left"/>
        <w:rPr>
          <w:sz w:val="24"/>
        </w:rPr>
      </w:pPr>
      <w:r w:rsidRPr="00A138DC">
        <w:rPr>
          <w:noProof/>
          <w:sz w:val="24"/>
        </w:rPr>
        <w:drawing>
          <wp:inline distT="0" distB="0" distL="0" distR="0">
            <wp:extent cx="2126784" cy="3780949"/>
            <wp:effectExtent l="19050" t="0" r="6816" b="0"/>
            <wp:docPr id="18" name="图片 51" descr="C:\Users\admin\Desktop\西南委托交易页面截图\西南委托交易页面截图\IMG_0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西南委托交易页面截图\西南委托交易页面截图\IMG_0675.PNG"/>
                    <pic:cNvPicPr>
                      <a:picLocks noChangeAspect="1" noChangeArrowheads="1"/>
                    </pic:cNvPicPr>
                  </pic:nvPicPr>
                  <pic:blipFill>
                    <a:blip r:embed="rId41" cstate="print"/>
                    <a:stretch>
                      <a:fillRect/>
                    </a:stretch>
                  </pic:blipFill>
                  <pic:spPr bwMode="auto">
                    <a:xfrm>
                      <a:off x="0" y="0"/>
                      <a:ext cx="2126784" cy="3780949"/>
                    </a:xfrm>
                    <a:prstGeom prst="rect">
                      <a:avLst/>
                    </a:prstGeom>
                    <a:noFill/>
                    <a:ln>
                      <a:noFill/>
                    </a:ln>
                  </pic:spPr>
                </pic:pic>
              </a:graphicData>
            </a:graphic>
          </wp:inline>
        </w:drawing>
      </w:r>
      <w:r w:rsidRPr="00A138DC">
        <w:rPr>
          <w:noProof/>
          <w:sz w:val="24"/>
        </w:rPr>
        <w:drawing>
          <wp:inline distT="0" distB="0" distL="0" distR="0">
            <wp:extent cx="2126870" cy="3781102"/>
            <wp:effectExtent l="19050" t="0" r="6730" b="0"/>
            <wp:docPr id="19" name="图片 52" descr="C:\Users\admin\Desktop\西南委托交易页面截图\西南委托交易页面截图\IMG_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西南委托交易页面截图\西南委托交易页面截图\IMG_0676.PNG"/>
                    <pic:cNvPicPr>
                      <a:picLocks noChangeAspect="1" noChangeArrowheads="1"/>
                    </pic:cNvPicPr>
                  </pic:nvPicPr>
                  <pic:blipFill>
                    <a:blip r:embed="rId42" cstate="print"/>
                    <a:stretch>
                      <a:fillRect/>
                    </a:stretch>
                  </pic:blipFill>
                  <pic:spPr bwMode="auto">
                    <a:xfrm>
                      <a:off x="0" y="0"/>
                      <a:ext cx="2126870" cy="3781102"/>
                    </a:xfrm>
                    <a:prstGeom prst="rect">
                      <a:avLst/>
                    </a:prstGeom>
                    <a:noFill/>
                    <a:ln>
                      <a:noFill/>
                    </a:ln>
                  </pic:spPr>
                </pic:pic>
              </a:graphicData>
            </a:graphic>
          </wp:inline>
        </w:drawing>
      </w:r>
    </w:p>
    <w:p w:rsidR="00A138DC" w:rsidRDefault="00A138DC" w:rsidP="00910F45">
      <w:pPr>
        <w:spacing w:line="360" w:lineRule="auto"/>
        <w:ind w:firstLineChars="177" w:firstLine="425"/>
        <w:jc w:val="left"/>
        <w:rPr>
          <w:sz w:val="24"/>
        </w:rPr>
      </w:pPr>
    </w:p>
    <w:p w:rsidR="00A138DC" w:rsidRPr="00641057" w:rsidRDefault="00A138DC" w:rsidP="00910F45">
      <w:pPr>
        <w:spacing w:line="360" w:lineRule="auto"/>
        <w:ind w:firstLineChars="177" w:firstLine="425"/>
        <w:jc w:val="left"/>
        <w:rPr>
          <w:sz w:val="24"/>
        </w:rPr>
      </w:pPr>
    </w:p>
    <w:p w:rsidR="00910F45" w:rsidRDefault="00051862" w:rsidP="00051862">
      <w:pPr>
        <w:pStyle w:val="2"/>
      </w:pPr>
      <w:r>
        <w:rPr>
          <w:rFonts w:hint="eastAsia"/>
        </w:rPr>
        <w:t>交易</w:t>
      </w:r>
      <w:r>
        <w:t>日志</w:t>
      </w:r>
    </w:p>
    <w:p w:rsidR="00051862" w:rsidRPr="00A246DB" w:rsidRDefault="00051862" w:rsidP="00051862">
      <w:pPr>
        <w:spacing w:line="360" w:lineRule="auto"/>
        <w:ind w:firstLineChars="152" w:firstLine="365"/>
        <w:jc w:val="left"/>
        <w:rPr>
          <w:sz w:val="24"/>
        </w:rPr>
      </w:pPr>
      <w:r w:rsidRPr="00051862">
        <w:rPr>
          <w:rFonts w:asciiTheme="minorEastAsia" w:eastAsiaTheme="minorEastAsia" w:hAnsiTheme="minorEastAsia" w:hint="eastAsia"/>
          <w:sz w:val="24"/>
          <w:szCs w:val="28"/>
        </w:rPr>
        <w:t>系统</w:t>
      </w:r>
      <w:r w:rsidRPr="00051862">
        <w:rPr>
          <w:rFonts w:asciiTheme="minorEastAsia" w:eastAsiaTheme="minorEastAsia" w:hAnsiTheme="minorEastAsia"/>
          <w:sz w:val="24"/>
          <w:szCs w:val="28"/>
        </w:rPr>
        <w:t>后台设有交易日志功能，</w:t>
      </w:r>
      <w:r w:rsidRPr="00A246DB">
        <w:rPr>
          <w:rFonts w:hint="eastAsia"/>
          <w:sz w:val="24"/>
        </w:rPr>
        <w:t>该系统是</w:t>
      </w:r>
      <w:r>
        <w:rPr>
          <w:rFonts w:hint="eastAsia"/>
          <w:sz w:val="24"/>
        </w:rPr>
        <w:t>整个</w:t>
      </w:r>
      <w:r w:rsidRPr="00A246DB">
        <w:rPr>
          <w:rFonts w:hint="eastAsia"/>
          <w:sz w:val="24"/>
        </w:rPr>
        <w:t>系统的管理、监控程序，能够全面的保障服务器资源合理配制、客户端请求及时响应、系统运行的全面监控</w:t>
      </w:r>
      <w:r>
        <w:rPr>
          <w:rFonts w:hint="eastAsia"/>
          <w:sz w:val="24"/>
        </w:rPr>
        <w:t>，并</w:t>
      </w:r>
      <w:r>
        <w:rPr>
          <w:rFonts w:asciiTheme="minorEastAsia" w:hAnsiTheme="minorEastAsia" w:cs="宋体" w:hint="eastAsia"/>
          <w:kern w:val="0"/>
          <w:sz w:val="24"/>
        </w:rPr>
        <w:t>具有前后台相关日志备查的功能。</w:t>
      </w:r>
    </w:p>
    <w:p w:rsidR="00051862" w:rsidRPr="00A246DB" w:rsidRDefault="00051862" w:rsidP="00051862">
      <w:pPr>
        <w:spacing w:line="360" w:lineRule="auto"/>
        <w:jc w:val="left"/>
        <w:rPr>
          <w:rFonts w:ascii="宋体"/>
          <w:sz w:val="24"/>
        </w:rPr>
      </w:pPr>
      <w:r w:rsidRPr="00A246DB">
        <w:rPr>
          <w:rFonts w:ascii="宋体" w:hint="eastAsia"/>
          <w:sz w:val="24"/>
        </w:rPr>
        <w:t>1、对用户访问服务器综合情况指标的详细统计：</w:t>
      </w:r>
    </w:p>
    <w:p w:rsidR="00051862" w:rsidRPr="00A246DB" w:rsidRDefault="00051862" w:rsidP="00051862">
      <w:pPr>
        <w:spacing w:line="360" w:lineRule="auto"/>
        <w:ind w:firstLineChars="200" w:firstLine="480"/>
        <w:jc w:val="left"/>
        <w:rPr>
          <w:rFonts w:ascii="宋体"/>
          <w:sz w:val="24"/>
        </w:rPr>
      </w:pPr>
      <w:r w:rsidRPr="00A246DB">
        <w:rPr>
          <w:rFonts w:ascii="宋体" w:hint="eastAsia"/>
          <w:sz w:val="24"/>
        </w:rPr>
        <w:t>包括：Http在线用户，Http最大在线，Http请求数，Http返回数，Socket在线用户，Socket最大在线，Socket请求数，Socket返回数，平均在线时间，共计统计人数。还列出了本服务器连接的隶属服务器，包括：认证中心服务器，委托转发，行情转发。出错信息也有日志记录。</w:t>
      </w:r>
      <w:r>
        <w:rPr>
          <w:rFonts w:ascii="宋体"/>
          <w:noProof/>
          <w:sz w:val="24"/>
        </w:rPr>
        <w:drawing>
          <wp:inline distT="0" distB="0" distL="0" distR="0">
            <wp:extent cx="5372100" cy="1114425"/>
            <wp:effectExtent l="0" t="0" r="0" b="9525"/>
            <wp:docPr id="68" name="图片 68" descr="C:\Documents and Settings\Administrator\Local Settings\Tem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Local Settings\Temp\11.jpg"/>
                    <pic:cNvPicPr>
                      <a:picLocks noChangeAspect="1" noChangeArrowheads="1"/>
                    </pic:cNvPicPr>
                  </pic:nvPicPr>
                  <pic:blipFill>
                    <a:blip r:embed="rId43">
                      <a:extLst>
                        <a:ext uri="{28A0092B-C50C-407E-A947-70E740481C1C}">
                          <a14:useLocalDpi xmlns:a14="http://schemas.microsoft.com/office/drawing/2010/main" val="0"/>
                        </a:ext>
                      </a:extLst>
                    </a:blip>
                    <a:srcRect r="37569" b="31766"/>
                    <a:stretch>
                      <a:fillRect/>
                    </a:stretch>
                  </pic:blipFill>
                  <pic:spPr bwMode="auto">
                    <a:xfrm>
                      <a:off x="0" y="0"/>
                      <a:ext cx="5372100" cy="1114425"/>
                    </a:xfrm>
                    <a:prstGeom prst="rect">
                      <a:avLst/>
                    </a:prstGeom>
                    <a:noFill/>
                    <a:ln>
                      <a:noFill/>
                    </a:ln>
                  </pic:spPr>
                </pic:pic>
              </a:graphicData>
            </a:graphic>
          </wp:inline>
        </w:drawing>
      </w:r>
    </w:p>
    <w:p w:rsidR="00051862" w:rsidRPr="00A246DB" w:rsidRDefault="008D6D3A" w:rsidP="00051862">
      <w:pPr>
        <w:spacing w:line="360" w:lineRule="auto"/>
        <w:jc w:val="left"/>
        <w:rPr>
          <w:rFonts w:ascii="宋体"/>
          <w:sz w:val="24"/>
        </w:rPr>
      </w:pPr>
      <w:r>
        <w:rPr>
          <w:rFonts w:ascii="宋体" w:hint="eastAsia"/>
          <w:sz w:val="24"/>
        </w:rPr>
        <w:t>2</w:t>
      </w:r>
      <w:r w:rsidR="00051862" w:rsidRPr="00A246DB">
        <w:rPr>
          <w:rFonts w:ascii="宋体" w:hint="eastAsia"/>
          <w:sz w:val="24"/>
        </w:rPr>
        <w:t>、基于行情、委托系统的服务情况监控，可以检测每一个用户的操作纪录。</w:t>
      </w:r>
    </w:p>
    <w:p w:rsidR="00051862" w:rsidRPr="00A246DB" w:rsidRDefault="00051862" w:rsidP="00051862">
      <w:pPr>
        <w:spacing w:line="360" w:lineRule="auto"/>
        <w:ind w:firstLineChars="200" w:firstLine="480"/>
        <w:jc w:val="left"/>
        <w:rPr>
          <w:rFonts w:ascii="宋体"/>
          <w:sz w:val="24"/>
        </w:rPr>
      </w:pPr>
      <w:r w:rsidRPr="00A246DB">
        <w:rPr>
          <w:rFonts w:ascii="宋体" w:hint="eastAsia"/>
          <w:sz w:val="24"/>
        </w:rPr>
        <w:t>在该软件的菜单栏里有“系统设置”按钮，点击该按钮会打开“系统设置”子窗口，该子窗口包含属性设置。系统设置窗口包含三个选项：</w:t>
      </w:r>
      <w:r>
        <w:rPr>
          <w:rFonts w:ascii="宋体" w:hint="eastAsia"/>
          <w:sz w:val="24"/>
        </w:rPr>
        <w:t>系统</w:t>
      </w:r>
      <w:r w:rsidRPr="00A246DB">
        <w:rPr>
          <w:rFonts w:ascii="宋体" w:hint="eastAsia"/>
          <w:sz w:val="24"/>
        </w:rPr>
        <w:t>服务，行情服务，委托服务。</w:t>
      </w:r>
    </w:p>
    <w:p w:rsidR="00051862" w:rsidRPr="00A246DB" w:rsidRDefault="00051862" w:rsidP="00051862">
      <w:pPr>
        <w:spacing w:line="360" w:lineRule="auto"/>
        <w:jc w:val="left"/>
        <w:rPr>
          <w:rFonts w:ascii="宋体"/>
          <w:sz w:val="24"/>
        </w:rPr>
      </w:pPr>
      <w:r>
        <w:rPr>
          <w:rFonts w:ascii="宋体"/>
          <w:noProof/>
          <w:sz w:val="24"/>
        </w:rPr>
        <w:lastRenderedPageBreak/>
        <w:drawing>
          <wp:inline distT="0" distB="0" distL="0" distR="0">
            <wp:extent cx="5257800" cy="3124200"/>
            <wp:effectExtent l="0" t="0" r="0" b="0"/>
            <wp:docPr id="69" name="图片 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descr="3"/>
                    <pic:cNvPicPr>
                      <a:picLocks noChangeAspect="1" noChangeArrowheads="1"/>
                    </pic:cNvPicPr>
                  </pic:nvPicPr>
                  <pic:blipFill>
                    <a:blip r:embed="rId44" cstate="print">
                      <a:extLst>
                        <a:ext uri="{28A0092B-C50C-407E-A947-70E740481C1C}">
                          <a14:useLocalDpi xmlns:a14="http://schemas.microsoft.com/office/drawing/2010/main" val="0"/>
                        </a:ext>
                      </a:extLst>
                    </a:blip>
                    <a:srcRect b="4985"/>
                    <a:stretch>
                      <a:fillRect/>
                    </a:stretch>
                  </pic:blipFill>
                  <pic:spPr bwMode="auto">
                    <a:xfrm>
                      <a:off x="0" y="0"/>
                      <a:ext cx="5257800" cy="3124200"/>
                    </a:xfrm>
                    <a:prstGeom prst="rect">
                      <a:avLst/>
                    </a:prstGeom>
                    <a:noFill/>
                    <a:ln>
                      <a:noFill/>
                    </a:ln>
                  </pic:spPr>
                </pic:pic>
              </a:graphicData>
            </a:graphic>
          </wp:inline>
        </w:drawing>
      </w:r>
    </w:p>
    <w:p w:rsidR="00051862" w:rsidRPr="00563EF0" w:rsidRDefault="00051862" w:rsidP="00051862">
      <w:pPr>
        <w:pStyle w:val="a6"/>
        <w:numPr>
          <w:ilvl w:val="0"/>
          <w:numId w:val="16"/>
        </w:numPr>
        <w:ind w:firstLineChars="0"/>
      </w:pPr>
      <w:r>
        <w:rPr>
          <w:rFonts w:hint="eastAsia"/>
        </w:rPr>
        <w:t>“系统</w:t>
      </w:r>
      <w:r w:rsidRPr="00563EF0">
        <w:rPr>
          <w:rFonts w:hint="eastAsia"/>
        </w:rPr>
        <w:t>服务”选项卡里面，“监听用户”窗口里面输入的用户帐号，其操作可以被监听，并记录到日志中。支持记录客户交易信息，按照合规要求进行交易留痕（保存</w:t>
      </w:r>
      <w:r w:rsidRPr="00563EF0">
        <w:rPr>
          <w:rFonts w:hint="eastAsia"/>
        </w:rPr>
        <w:t>IP</w:t>
      </w:r>
      <w:r w:rsidRPr="00563EF0">
        <w:rPr>
          <w:rFonts w:hint="eastAsia"/>
        </w:rPr>
        <w:t>地址、操作系统，版本号，手机号码，硬件信息等至柜台数据库），并可以在此中查看以上信息，并且对客户行为信息进行记录（包括点击过的页面、页面停留时间、用户地理位置等），并可以在后台管理系统中查看以上信息。</w:t>
      </w:r>
    </w:p>
    <w:p w:rsidR="00051862" w:rsidRPr="007A086D" w:rsidRDefault="00051862" w:rsidP="00051862">
      <w:pPr>
        <w:numPr>
          <w:ilvl w:val="0"/>
          <w:numId w:val="15"/>
        </w:numPr>
        <w:spacing w:line="360" w:lineRule="auto"/>
        <w:rPr>
          <w:sz w:val="24"/>
        </w:rPr>
      </w:pPr>
      <w:r w:rsidRPr="007A086D">
        <w:rPr>
          <w:rFonts w:hint="eastAsia"/>
          <w:sz w:val="24"/>
        </w:rPr>
        <w:t>“行情服务”选项卡里面，配置了行情转发服务程序的地址和端口。</w:t>
      </w:r>
    </w:p>
    <w:p w:rsidR="00051862" w:rsidRPr="007A086D" w:rsidRDefault="00051862" w:rsidP="00051862">
      <w:pPr>
        <w:numPr>
          <w:ilvl w:val="0"/>
          <w:numId w:val="15"/>
        </w:numPr>
        <w:spacing w:line="360" w:lineRule="auto"/>
        <w:rPr>
          <w:sz w:val="24"/>
        </w:rPr>
      </w:pPr>
      <w:r w:rsidRPr="007A086D">
        <w:rPr>
          <w:rFonts w:hint="eastAsia"/>
          <w:sz w:val="24"/>
        </w:rPr>
        <w:t>“委托服务”选项卡里面，配置了委托转发服务程序的地址和端口。</w:t>
      </w:r>
    </w:p>
    <w:p w:rsidR="00051862" w:rsidRDefault="00051862" w:rsidP="00051862">
      <w:pPr>
        <w:spacing w:line="360" w:lineRule="auto"/>
        <w:rPr>
          <w:sz w:val="24"/>
        </w:rPr>
      </w:pPr>
      <w:r w:rsidRPr="00A246DB">
        <w:rPr>
          <w:rFonts w:hint="eastAsia"/>
          <w:sz w:val="24"/>
        </w:rPr>
        <w:t>4</w:t>
      </w:r>
      <w:r w:rsidRPr="00A246DB">
        <w:rPr>
          <w:rFonts w:hint="eastAsia"/>
          <w:sz w:val="24"/>
        </w:rPr>
        <w:t>、对服务器的资源利用率监控并可以设置预警提示：如</w:t>
      </w:r>
      <w:r w:rsidRPr="00A246DB">
        <w:rPr>
          <w:rFonts w:hint="eastAsia"/>
          <w:sz w:val="24"/>
        </w:rPr>
        <w:t>CPU</w:t>
      </w:r>
      <w:r w:rsidRPr="00A246DB">
        <w:rPr>
          <w:rFonts w:hint="eastAsia"/>
          <w:sz w:val="24"/>
        </w:rPr>
        <w:t>、内存、硬盘等的利用情况。</w:t>
      </w:r>
    </w:p>
    <w:p w:rsidR="00051862" w:rsidRPr="00051862" w:rsidRDefault="00051862" w:rsidP="00051862"/>
    <w:p w:rsidR="00051862" w:rsidRPr="00051862" w:rsidRDefault="00051862" w:rsidP="00051862">
      <w:pPr>
        <w:spacing w:line="360" w:lineRule="auto"/>
        <w:ind w:firstLineChars="152" w:firstLine="365"/>
        <w:jc w:val="left"/>
        <w:rPr>
          <w:rFonts w:asciiTheme="minorEastAsia" w:eastAsiaTheme="minorEastAsia" w:hAnsiTheme="minorEastAsia"/>
          <w:sz w:val="24"/>
          <w:szCs w:val="28"/>
        </w:rPr>
      </w:pPr>
    </w:p>
    <w:p w:rsidR="00051862" w:rsidRDefault="00051862" w:rsidP="00051862">
      <w:pPr>
        <w:pStyle w:val="2"/>
      </w:pPr>
      <w:r>
        <w:rPr>
          <w:rFonts w:hint="eastAsia"/>
        </w:rPr>
        <w:t>行为监控</w:t>
      </w:r>
    </w:p>
    <w:p w:rsidR="00051862" w:rsidRDefault="00051862" w:rsidP="00051862">
      <w:pPr>
        <w:spacing w:line="360" w:lineRule="auto"/>
        <w:ind w:firstLineChars="177" w:firstLine="425"/>
        <w:rPr>
          <w:sz w:val="24"/>
        </w:rPr>
      </w:pPr>
      <w:r>
        <w:rPr>
          <w:rFonts w:hint="eastAsia"/>
          <w:sz w:val="24"/>
        </w:rPr>
        <w:t>通过同花顺数据统计平台</w:t>
      </w:r>
      <w:r w:rsidRPr="00AE3CE6">
        <w:rPr>
          <w:rFonts w:hint="eastAsia"/>
          <w:sz w:val="24"/>
        </w:rPr>
        <w:t>可以方便查询用户的情况，可以对注册用户、登录次数、登录人数、活跃度</w:t>
      </w:r>
      <w:r>
        <w:rPr>
          <w:rFonts w:hint="eastAsia"/>
          <w:sz w:val="24"/>
        </w:rPr>
        <w:t>、用户来源、用户点击产品时间、用户关键字搜索</w:t>
      </w:r>
      <w:r w:rsidRPr="00AE3CE6">
        <w:rPr>
          <w:rFonts w:hint="eastAsia"/>
          <w:sz w:val="24"/>
        </w:rPr>
        <w:t>等进行区间或按周统计，</w:t>
      </w:r>
      <w:r>
        <w:rPr>
          <w:rFonts w:hint="eastAsia"/>
          <w:sz w:val="24"/>
        </w:rPr>
        <w:t>如</w:t>
      </w:r>
      <w:r w:rsidRPr="00AE3CE6">
        <w:rPr>
          <w:rFonts w:hint="eastAsia"/>
          <w:sz w:val="24"/>
        </w:rPr>
        <w:t>下图</w:t>
      </w:r>
      <w:r>
        <w:rPr>
          <w:rFonts w:hint="eastAsia"/>
          <w:sz w:val="24"/>
        </w:rPr>
        <w:t>：</w:t>
      </w:r>
    </w:p>
    <w:p w:rsidR="00051862" w:rsidRPr="00563EF0" w:rsidRDefault="00051862" w:rsidP="00051862">
      <w:pPr>
        <w:spacing w:line="360" w:lineRule="auto"/>
        <w:rPr>
          <w:sz w:val="24"/>
        </w:rPr>
      </w:pPr>
      <w:r w:rsidRPr="00421812">
        <w:rPr>
          <w:noProof/>
          <w:sz w:val="24"/>
        </w:rPr>
        <w:lastRenderedPageBreak/>
        <w:drawing>
          <wp:inline distT="0" distB="0" distL="0" distR="0">
            <wp:extent cx="5274310" cy="3120023"/>
            <wp:effectExtent l="0" t="0" r="2540" b="4445"/>
            <wp:docPr id="54303" name="图片 25" descr="C:\Users\hexin\AppData\Roaming\Fetion\778868107\temp\bef8c44f1038aec303598686a5031b89.png.png"/>
            <wp:cNvGraphicFramePr/>
            <a:graphic xmlns:a="http://schemas.openxmlformats.org/drawingml/2006/main">
              <a:graphicData uri="http://schemas.openxmlformats.org/drawingml/2006/picture">
                <pic:pic xmlns:pic="http://schemas.openxmlformats.org/drawingml/2006/picture">
                  <pic:nvPicPr>
                    <pic:cNvPr id="26" name="图片 25" descr="C:\Users\hexin\AppData\Roaming\Fetion\778868107\temp\bef8c44f1038aec303598686a5031b89.png.png"/>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120023"/>
                    </a:xfrm>
                    <a:prstGeom prst="rect">
                      <a:avLst/>
                    </a:prstGeom>
                    <a:noFill/>
                    <a:ln>
                      <a:noFill/>
                    </a:ln>
                  </pic:spPr>
                </pic:pic>
              </a:graphicData>
            </a:graphic>
          </wp:inline>
        </w:drawing>
      </w:r>
    </w:p>
    <w:p w:rsidR="00051862" w:rsidRDefault="00051862" w:rsidP="00051862">
      <w:pPr>
        <w:numPr>
          <w:ilvl w:val="1"/>
          <w:numId w:val="14"/>
        </w:numPr>
        <w:spacing w:line="360" w:lineRule="auto"/>
        <w:rPr>
          <w:sz w:val="24"/>
        </w:rPr>
      </w:pPr>
      <w:r w:rsidRPr="00DE002C">
        <w:rPr>
          <w:sz w:val="24"/>
        </w:rPr>
        <w:t>系统推广的统计</w:t>
      </w:r>
      <w:r w:rsidRPr="00DE002C">
        <w:rPr>
          <w:rFonts w:hint="eastAsia"/>
          <w:sz w:val="24"/>
        </w:rPr>
        <w:t>：</w:t>
      </w:r>
      <w:r w:rsidRPr="00DE002C">
        <w:rPr>
          <w:sz w:val="24"/>
        </w:rPr>
        <w:t>可以按照营业部或营销人员的</w:t>
      </w:r>
      <w:r w:rsidRPr="00DE002C">
        <w:rPr>
          <w:sz w:val="24"/>
        </w:rPr>
        <w:t>ID</w:t>
      </w:r>
      <w:r w:rsidRPr="00DE002C">
        <w:rPr>
          <w:sz w:val="24"/>
        </w:rPr>
        <w:t>统计开发的客户数量</w:t>
      </w:r>
      <w:r>
        <w:rPr>
          <w:rFonts w:hint="eastAsia"/>
          <w:sz w:val="24"/>
        </w:rPr>
        <w:t>。</w:t>
      </w:r>
    </w:p>
    <w:p w:rsidR="00051862" w:rsidRDefault="00051862" w:rsidP="00051862">
      <w:pPr>
        <w:numPr>
          <w:ilvl w:val="1"/>
          <w:numId w:val="14"/>
        </w:numPr>
        <w:spacing w:line="360" w:lineRule="auto"/>
        <w:rPr>
          <w:sz w:val="24"/>
        </w:rPr>
      </w:pPr>
      <w:r w:rsidRPr="00751914">
        <w:rPr>
          <w:sz w:val="24"/>
        </w:rPr>
        <w:t>业绩统计图表</w:t>
      </w:r>
      <w:r>
        <w:rPr>
          <w:rFonts w:hint="eastAsia"/>
          <w:sz w:val="24"/>
        </w:rPr>
        <w:t>：可自动生成业绩统计图表，图形化展示，支持导出。</w:t>
      </w:r>
    </w:p>
    <w:p w:rsidR="00051862" w:rsidRPr="00051862" w:rsidRDefault="00051862" w:rsidP="00051862"/>
    <w:p w:rsidR="00051862" w:rsidRDefault="00051862" w:rsidP="00051862">
      <w:pPr>
        <w:pStyle w:val="2"/>
      </w:pPr>
      <w:r>
        <w:rPr>
          <w:rFonts w:hint="eastAsia"/>
        </w:rPr>
        <w:t>数据</w:t>
      </w:r>
      <w:r>
        <w:t>分析</w:t>
      </w:r>
    </w:p>
    <w:p w:rsidR="00051862" w:rsidRDefault="00051862" w:rsidP="00051862">
      <w:pPr>
        <w:spacing w:line="360" w:lineRule="auto"/>
        <w:ind w:firstLineChars="177" w:firstLine="425"/>
        <w:jc w:val="left"/>
        <w:rPr>
          <w:rFonts w:asciiTheme="minorEastAsia" w:eastAsiaTheme="minorEastAsia" w:hAnsiTheme="minorEastAsia"/>
          <w:sz w:val="24"/>
          <w:szCs w:val="21"/>
        </w:rPr>
      </w:pPr>
      <w:r>
        <w:rPr>
          <w:rFonts w:asciiTheme="minorEastAsia" w:eastAsiaTheme="minorEastAsia" w:hAnsiTheme="minorEastAsia" w:hint="eastAsia"/>
          <w:sz w:val="24"/>
          <w:szCs w:val="21"/>
        </w:rPr>
        <w:t>数据</w:t>
      </w:r>
      <w:r>
        <w:rPr>
          <w:rFonts w:asciiTheme="minorEastAsia" w:eastAsiaTheme="minorEastAsia" w:hAnsiTheme="minorEastAsia"/>
          <w:sz w:val="24"/>
          <w:szCs w:val="21"/>
        </w:rPr>
        <w:t>分析主要是针对用户</w:t>
      </w:r>
      <w:r>
        <w:rPr>
          <w:rFonts w:asciiTheme="minorEastAsia" w:eastAsiaTheme="minorEastAsia" w:hAnsiTheme="minorEastAsia" w:hint="eastAsia"/>
          <w:sz w:val="24"/>
          <w:szCs w:val="21"/>
        </w:rPr>
        <w:t>数据</w:t>
      </w:r>
      <w:r>
        <w:rPr>
          <w:rFonts w:asciiTheme="minorEastAsia" w:eastAsiaTheme="minorEastAsia" w:hAnsiTheme="minorEastAsia"/>
          <w:sz w:val="24"/>
          <w:szCs w:val="21"/>
        </w:rPr>
        <w:t>监控所得的数据进行统计分析，</w:t>
      </w:r>
      <w:r>
        <w:rPr>
          <w:rFonts w:asciiTheme="minorEastAsia" w:eastAsiaTheme="minorEastAsia" w:hAnsiTheme="minorEastAsia" w:hint="eastAsia"/>
          <w:sz w:val="24"/>
          <w:szCs w:val="21"/>
        </w:rPr>
        <w:t>如分析文章点击率进行排名，分析页面停留时间进行排名等，</w:t>
      </w:r>
      <w:r>
        <w:rPr>
          <w:rFonts w:asciiTheme="minorEastAsia" w:eastAsiaTheme="minorEastAsia" w:hAnsiTheme="minorEastAsia"/>
          <w:sz w:val="24"/>
          <w:szCs w:val="21"/>
        </w:rPr>
        <w:t>便于业务部门开展相关</w:t>
      </w:r>
      <w:r>
        <w:rPr>
          <w:rFonts w:asciiTheme="minorEastAsia" w:eastAsiaTheme="minorEastAsia" w:hAnsiTheme="minorEastAsia" w:hint="eastAsia"/>
          <w:sz w:val="24"/>
          <w:szCs w:val="21"/>
        </w:rPr>
        <w:t>运营</w:t>
      </w:r>
      <w:r>
        <w:rPr>
          <w:rFonts w:asciiTheme="minorEastAsia" w:eastAsiaTheme="minorEastAsia" w:hAnsiTheme="minorEastAsia"/>
          <w:sz w:val="24"/>
          <w:szCs w:val="21"/>
        </w:rPr>
        <w:t>管理工作。</w:t>
      </w:r>
    </w:p>
    <w:p w:rsidR="00051862" w:rsidRDefault="00051862" w:rsidP="00051862">
      <w:pPr>
        <w:pStyle w:val="1"/>
        <w:ind w:left="659" w:hanging="659"/>
      </w:pPr>
      <w:r>
        <w:rPr>
          <w:rFonts w:hint="eastAsia"/>
        </w:rPr>
        <w:t>后续</w:t>
      </w:r>
      <w:r w:rsidRPr="00EA3931">
        <w:rPr>
          <w:rFonts w:hint="eastAsia"/>
        </w:rPr>
        <w:t>服务承诺</w:t>
      </w:r>
    </w:p>
    <w:p w:rsidR="00051862" w:rsidRPr="00B825FD" w:rsidRDefault="00051862" w:rsidP="00051862">
      <w:pPr>
        <w:spacing w:after="156" w:line="360" w:lineRule="auto"/>
        <w:ind w:firstLine="482"/>
        <w:rPr>
          <w:sz w:val="24"/>
        </w:rPr>
      </w:pPr>
      <w:r w:rsidRPr="00B825FD">
        <w:rPr>
          <w:rFonts w:hint="eastAsia"/>
          <w:sz w:val="24"/>
        </w:rPr>
        <w:t>同花顺技术服务中心同时也是一个按产品分布的组织，特别是对于本次项目而言，完整的产品线的客户服务组织，有效的确保了高速、优质的支持和服务。</w:t>
      </w:r>
    </w:p>
    <w:p w:rsidR="00051862" w:rsidRPr="00B825FD" w:rsidRDefault="00051862" w:rsidP="00051862">
      <w:pPr>
        <w:numPr>
          <w:ilvl w:val="0"/>
          <w:numId w:val="8"/>
        </w:numPr>
        <w:tabs>
          <w:tab w:val="clear" w:pos="902"/>
        </w:tabs>
        <w:spacing w:after="156" w:line="360" w:lineRule="auto"/>
        <w:ind w:left="420"/>
        <w:rPr>
          <w:rFonts w:ascii="宋体" w:hAnsi="宋体"/>
          <w:b/>
          <w:color w:val="000000"/>
          <w:sz w:val="24"/>
        </w:rPr>
      </w:pPr>
      <w:r w:rsidRPr="00B825FD">
        <w:rPr>
          <w:rFonts w:ascii="宋体" w:hAnsi="宋体" w:hint="eastAsia"/>
          <w:b/>
          <w:color w:val="000000"/>
          <w:sz w:val="24"/>
        </w:rPr>
        <w:t>技术咨询</w:t>
      </w:r>
    </w:p>
    <w:p w:rsidR="00051862" w:rsidRPr="00B825FD" w:rsidRDefault="00051862" w:rsidP="00051862">
      <w:pPr>
        <w:spacing w:after="156" w:line="360" w:lineRule="auto"/>
        <w:ind w:firstLine="482"/>
        <w:rPr>
          <w:sz w:val="24"/>
        </w:rPr>
      </w:pPr>
      <w:r w:rsidRPr="00B825FD">
        <w:rPr>
          <w:rFonts w:hint="eastAsia"/>
          <w:sz w:val="24"/>
        </w:rPr>
        <w:t>在合同签订后，我们将提供给用户一份详细的技术咨询联系办法，在整个保修（维护）期内，用户可以随时通过电话、传真、书函以及电子邮件等各种灵活的通讯手段向我们和原厂家进行技术咨询。</w:t>
      </w:r>
    </w:p>
    <w:p w:rsidR="00051862" w:rsidRPr="00B825FD" w:rsidRDefault="00051862" w:rsidP="00051862">
      <w:pPr>
        <w:numPr>
          <w:ilvl w:val="0"/>
          <w:numId w:val="8"/>
        </w:numPr>
        <w:tabs>
          <w:tab w:val="clear" w:pos="902"/>
        </w:tabs>
        <w:spacing w:after="156" w:line="360" w:lineRule="auto"/>
        <w:ind w:left="420"/>
        <w:rPr>
          <w:rFonts w:ascii="宋体" w:hAnsi="宋体"/>
          <w:b/>
          <w:color w:val="000000"/>
          <w:sz w:val="24"/>
        </w:rPr>
      </w:pPr>
      <w:r>
        <w:rPr>
          <w:rFonts w:ascii="宋体" w:hAnsi="宋体" w:hint="eastAsia"/>
          <w:b/>
          <w:color w:val="000000"/>
          <w:sz w:val="24"/>
        </w:rPr>
        <w:t>提供VIP座席服务</w:t>
      </w:r>
    </w:p>
    <w:p w:rsidR="00051862" w:rsidRPr="00B825FD" w:rsidRDefault="00051862" w:rsidP="00051862">
      <w:pPr>
        <w:spacing w:after="156" w:line="360" w:lineRule="auto"/>
        <w:ind w:firstLine="482"/>
        <w:rPr>
          <w:sz w:val="24"/>
        </w:rPr>
      </w:pPr>
      <w:r w:rsidRPr="0080677F">
        <w:rPr>
          <w:rFonts w:hint="eastAsia"/>
          <w:sz w:val="24"/>
        </w:rPr>
        <w:t>同花顺可以和券商的客户服务联动，与券商的客户服务系统进行设立</w:t>
      </w:r>
      <w:r w:rsidRPr="0080677F">
        <w:rPr>
          <w:rFonts w:hint="eastAsia"/>
          <w:sz w:val="24"/>
        </w:rPr>
        <w:t>VIP</w:t>
      </w:r>
      <w:r w:rsidRPr="0080677F">
        <w:rPr>
          <w:rFonts w:hint="eastAsia"/>
          <w:sz w:val="24"/>
        </w:rPr>
        <w:lastRenderedPageBreak/>
        <w:t>专席处理客户投诉工单，提供快速响应</w:t>
      </w:r>
      <w:r w:rsidRPr="0080677F">
        <w:rPr>
          <w:rFonts w:hint="eastAsia"/>
          <w:sz w:val="24"/>
        </w:rPr>
        <w:t>24</w:t>
      </w:r>
      <w:r w:rsidRPr="0080677F">
        <w:rPr>
          <w:rFonts w:hint="eastAsia"/>
          <w:sz w:val="24"/>
        </w:rPr>
        <w:t>小时优质客户服务。</w:t>
      </w:r>
    </w:p>
    <w:p w:rsidR="00051862" w:rsidRPr="00B825FD" w:rsidRDefault="00051862" w:rsidP="00051862">
      <w:pPr>
        <w:numPr>
          <w:ilvl w:val="0"/>
          <w:numId w:val="8"/>
        </w:numPr>
        <w:tabs>
          <w:tab w:val="clear" w:pos="902"/>
        </w:tabs>
        <w:spacing w:after="156" w:line="360" w:lineRule="auto"/>
        <w:ind w:left="420"/>
        <w:rPr>
          <w:rFonts w:ascii="宋体" w:hAnsi="宋体"/>
          <w:b/>
          <w:color w:val="000000"/>
          <w:sz w:val="24"/>
        </w:rPr>
      </w:pPr>
      <w:r>
        <w:rPr>
          <w:rFonts w:ascii="宋体" w:hAnsi="宋体" w:hint="eastAsia"/>
          <w:b/>
          <w:color w:val="000000"/>
          <w:sz w:val="24"/>
        </w:rPr>
        <w:t>专人</w:t>
      </w:r>
      <w:r w:rsidRPr="00B825FD">
        <w:rPr>
          <w:rFonts w:ascii="宋体" w:hAnsi="宋体" w:hint="eastAsia"/>
          <w:b/>
          <w:color w:val="000000"/>
          <w:sz w:val="24"/>
        </w:rPr>
        <w:t>定期走访</w:t>
      </w:r>
    </w:p>
    <w:p w:rsidR="00051862" w:rsidRPr="00B825FD" w:rsidRDefault="00051862" w:rsidP="00051862">
      <w:pPr>
        <w:spacing w:after="156" w:line="360" w:lineRule="auto"/>
        <w:ind w:firstLine="482"/>
        <w:rPr>
          <w:sz w:val="24"/>
        </w:rPr>
      </w:pPr>
      <w:r w:rsidRPr="00B825FD">
        <w:rPr>
          <w:rFonts w:hint="eastAsia"/>
          <w:sz w:val="24"/>
        </w:rPr>
        <w:t>对于本项目我们采用专人定期走访方式，调查工程实施和维护情况，听取用户意见，现场解决用户存在的问题，并依此作为综合评定和人员奖惩的重要依据。</w:t>
      </w:r>
    </w:p>
    <w:p w:rsidR="00051862" w:rsidRPr="00B825FD" w:rsidRDefault="00051862" w:rsidP="00051862">
      <w:pPr>
        <w:numPr>
          <w:ilvl w:val="0"/>
          <w:numId w:val="8"/>
        </w:numPr>
        <w:tabs>
          <w:tab w:val="clear" w:pos="902"/>
        </w:tabs>
        <w:spacing w:after="156" w:line="360" w:lineRule="auto"/>
        <w:ind w:left="420"/>
        <w:rPr>
          <w:rFonts w:ascii="宋体" w:hAnsi="宋体"/>
          <w:b/>
          <w:color w:val="000000"/>
          <w:sz w:val="24"/>
        </w:rPr>
      </w:pPr>
      <w:r w:rsidRPr="00B825FD">
        <w:rPr>
          <w:rFonts w:ascii="宋体" w:hAnsi="宋体" w:hint="eastAsia"/>
          <w:b/>
          <w:color w:val="000000"/>
          <w:sz w:val="24"/>
        </w:rPr>
        <w:t>远程</w:t>
      </w:r>
      <w:r>
        <w:rPr>
          <w:rFonts w:ascii="宋体" w:hAnsi="宋体" w:hint="eastAsia"/>
          <w:b/>
          <w:color w:val="000000"/>
          <w:sz w:val="24"/>
        </w:rPr>
        <w:t>维护、</w:t>
      </w:r>
      <w:r w:rsidRPr="00B825FD">
        <w:rPr>
          <w:rFonts w:ascii="宋体" w:hAnsi="宋体" w:hint="eastAsia"/>
          <w:b/>
          <w:color w:val="000000"/>
          <w:sz w:val="24"/>
        </w:rPr>
        <w:t>调试</w:t>
      </w:r>
    </w:p>
    <w:p w:rsidR="00051862" w:rsidRPr="00B825FD" w:rsidRDefault="00051862" w:rsidP="00051862">
      <w:pPr>
        <w:spacing w:after="156" w:line="360" w:lineRule="auto"/>
        <w:ind w:firstLine="482"/>
        <w:rPr>
          <w:sz w:val="24"/>
        </w:rPr>
      </w:pPr>
      <w:r w:rsidRPr="00B825FD">
        <w:rPr>
          <w:rFonts w:hint="eastAsia"/>
          <w:sz w:val="24"/>
        </w:rPr>
        <w:t>本项目如果用</w:t>
      </w:r>
      <w:r>
        <w:rPr>
          <w:rFonts w:hint="eastAsia"/>
          <w:sz w:val="24"/>
        </w:rPr>
        <w:t>户遇到设备调试的基本问题，我们的支持工程师或专家可以通过远程连接</w:t>
      </w:r>
      <w:r w:rsidRPr="00B825FD">
        <w:rPr>
          <w:rFonts w:hint="eastAsia"/>
          <w:sz w:val="24"/>
        </w:rPr>
        <w:t>登录到用户设备上来查看问题所在，并指导用户排除故障。这种方式可以以更快、更及时的方式达到亲临现场解决问题的效果。</w:t>
      </w:r>
    </w:p>
    <w:p w:rsidR="00051862" w:rsidRPr="00B825FD" w:rsidRDefault="00051862" w:rsidP="00051862">
      <w:pPr>
        <w:numPr>
          <w:ilvl w:val="0"/>
          <w:numId w:val="8"/>
        </w:numPr>
        <w:tabs>
          <w:tab w:val="clear" w:pos="902"/>
        </w:tabs>
        <w:spacing w:after="156" w:line="360" w:lineRule="auto"/>
        <w:ind w:left="420"/>
        <w:rPr>
          <w:rFonts w:ascii="宋体" w:hAnsi="宋体"/>
          <w:b/>
          <w:color w:val="000000"/>
          <w:sz w:val="24"/>
        </w:rPr>
      </w:pPr>
      <w:r w:rsidRPr="00B825FD">
        <w:rPr>
          <w:rFonts w:ascii="宋体" w:hAnsi="宋体" w:hint="eastAsia"/>
          <w:b/>
          <w:color w:val="000000"/>
          <w:sz w:val="24"/>
        </w:rPr>
        <w:t>现场支持</w:t>
      </w:r>
    </w:p>
    <w:p w:rsidR="00051862" w:rsidRDefault="00051862" w:rsidP="00051862">
      <w:pPr>
        <w:spacing w:after="156" w:line="360" w:lineRule="auto"/>
        <w:ind w:firstLine="482"/>
        <w:rPr>
          <w:rFonts w:ascii="宋体" w:hAnsi="宋体"/>
          <w:color w:val="000000"/>
          <w:sz w:val="24"/>
        </w:rPr>
      </w:pPr>
      <w:r w:rsidRPr="00B825FD">
        <w:rPr>
          <w:rFonts w:ascii="宋体" w:hAnsi="宋体" w:hint="eastAsia"/>
          <w:color w:val="000000"/>
          <w:sz w:val="24"/>
        </w:rPr>
        <w:t>如果用户遇到较为复杂的问题，一般通讯手段的咨询和远程联机不足以解决，可根据用户具体情况，就近安排工程师赶到现场解决问题。</w:t>
      </w:r>
    </w:p>
    <w:p w:rsidR="00051862" w:rsidRDefault="00051862" w:rsidP="00051862">
      <w:pPr>
        <w:numPr>
          <w:ilvl w:val="0"/>
          <w:numId w:val="8"/>
        </w:numPr>
        <w:tabs>
          <w:tab w:val="clear" w:pos="902"/>
        </w:tabs>
        <w:spacing w:after="156" w:line="360" w:lineRule="auto"/>
        <w:ind w:left="420"/>
        <w:rPr>
          <w:rFonts w:ascii="宋体" w:hAnsi="宋体"/>
          <w:color w:val="000000"/>
          <w:sz w:val="24"/>
        </w:rPr>
      </w:pPr>
      <w:r>
        <w:rPr>
          <w:rFonts w:ascii="宋体" w:hAnsi="宋体" w:hint="eastAsia"/>
          <w:color w:val="000000"/>
          <w:sz w:val="24"/>
        </w:rPr>
        <w:t>Callcenter呼叫中心</w:t>
      </w:r>
    </w:p>
    <w:p w:rsidR="00051862" w:rsidRPr="000A358D" w:rsidRDefault="00051862" w:rsidP="00051862">
      <w:pPr>
        <w:spacing w:after="156" w:line="360" w:lineRule="auto"/>
        <w:ind w:firstLine="482"/>
        <w:rPr>
          <w:sz w:val="24"/>
        </w:rPr>
      </w:pPr>
      <w:r w:rsidRPr="000A358D">
        <w:rPr>
          <w:rFonts w:hint="eastAsia"/>
          <w:sz w:val="24"/>
        </w:rPr>
        <w:t>自公司成立以来，同花顺注重客户服务制度及团队的建设，特别是伴随着券商客户数的递增，同花顺不断完善客户服务体系及加大客户服务团队的建设，来支撑未来不断递增的业务需要：</w:t>
      </w:r>
    </w:p>
    <w:p w:rsidR="00051862" w:rsidRPr="000A358D" w:rsidRDefault="00051862" w:rsidP="00051862">
      <w:pPr>
        <w:numPr>
          <w:ilvl w:val="0"/>
          <w:numId w:val="17"/>
        </w:numPr>
        <w:spacing w:line="360" w:lineRule="auto"/>
        <w:rPr>
          <w:sz w:val="24"/>
        </w:rPr>
      </w:pPr>
      <w:r w:rsidRPr="000A358D">
        <w:rPr>
          <w:rFonts w:hint="eastAsia"/>
          <w:sz w:val="24"/>
        </w:rPr>
        <w:t>建立客户服务体系制度。</w:t>
      </w:r>
    </w:p>
    <w:p w:rsidR="00051862" w:rsidRPr="000A358D" w:rsidRDefault="00051862" w:rsidP="00051862">
      <w:pPr>
        <w:spacing w:after="156" w:line="360" w:lineRule="auto"/>
        <w:ind w:firstLine="482"/>
        <w:rPr>
          <w:sz w:val="24"/>
        </w:rPr>
      </w:pPr>
      <w:r w:rsidRPr="000A358D">
        <w:rPr>
          <w:rFonts w:hint="eastAsia"/>
          <w:sz w:val="24"/>
        </w:rPr>
        <w:t>客服中心始终以完善人性化的管理制度，合理严谨的薪酬体系以及规范高效的培训机制，提升员工专业水平、服务意识。随着公司业务的不断发展，对于客户代表的新人已形成规范的岗前培训机制，力求为客户提供保质、保量、保接通率的优质服务。</w:t>
      </w:r>
    </w:p>
    <w:p w:rsidR="00051862" w:rsidRPr="007A1BD0" w:rsidRDefault="00051862" w:rsidP="00051862">
      <w:pPr>
        <w:numPr>
          <w:ilvl w:val="0"/>
          <w:numId w:val="17"/>
        </w:numPr>
        <w:spacing w:line="360" w:lineRule="auto"/>
        <w:rPr>
          <w:b/>
          <w:szCs w:val="21"/>
        </w:rPr>
      </w:pPr>
      <w:r w:rsidRPr="000A358D">
        <w:rPr>
          <w:rFonts w:hint="eastAsia"/>
          <w:sz w:val="24"/>
        </w:rPr>
        <w:t>完善的客户响应流程。</w:t>
      </w:r>
    </w:p>
    <w:p w:rsidR="00051862" w:rsidRDefault="002D2855" w:rsidP="00051862">
      <w:pPr>
        <w:spacing w:line="360" w:lineRule="auto"/>
        <w:rPr>
          <w:sz w:val="24"/>
        </w:rPr>
      </w:pPr>
      <w:r>
        <w:rPr>
          <w:noProof/>
        </w:rPr>
      </w:r>
      <w:r>
        <w:rPr>
          <w:noProof/>
        </w:rPr>
        <w:pict>
          <v:group id="组合 87" o:spid="_x0000_s1059" style="width:440.9pt;height:209.25pt;mso-position-horizontal-relative:char;mso-position-vertical-relative:line" coordorigin="1020,9997" coordsize="9554,4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">
            <v:rect id="Rectangle 975" o:spid="_x0000_s1060" style="position:absolute;left:4598;top:12420;width:198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QCp8AA&#10;AADbAAAADwAAAGRycy9kb3ducmV2LnhtbERPy4rCMBTdD/gP4QruxsTHFK1GEUEY0Fn4ALeX5toW&#10;m5vaRO38vVkILg/nPV+2thIPanzpWMOgr0AQZ86UnGs4HTffExA+IBusHJOGf/KwXHS+5pga9+Q9&#10;PQ4hFzGEfYoaihDqVEqfFWTR911NHLmLayyGCJtcmgafMdxWcqhUIi2WHBsKrGldUHY93K0GTMbm&#10;9ncZ7Y7be4LTvFWbn7PSutdtVzMQgdrwEb/dv0bDJI6NX+IP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5QCp8AAAADbAAAADwAAAAAAAAAAAAAAAACYAgAAZHJzL2Rvd25y&#10;ZXYueG1sUEsFBgAAAAAEAAQA9QAAAIUDAAAAAA==&#10;" stroked="f">
              <v:textbox>
                <w:txbxContent>
                  <w:p w:rsidR="00623448" w:rsidRDefault="00623448" w:rsidP="00051862">
                    <w:pPr>
                      <w:rPr>
                        <w:sz w:val="24"/>
                      </w:rPr>
                    </w:pPr>
                    <w:r>
                      <w:rPr>
                        <w:rFonts w:hint="eastAsia"/>
                        <w:sz w:val="24"/>
                      </w:rPr>
                      <w:t>人工服务</w:t>
                    </w:r>
                  </w:p>
                </w:txbxContent>
              </v:textbox>
            </v:rect>
            <v:shape id="Text Box 976" o:spid="_x0000_s1061" type="#_x0000_t202" style="position:absolute;left:4380;top:13273;width:1392;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zMUA&#10;AADbAAAADwAAAGRycy9kb3ducmV2LnhtbESPW2sCMRSE34X+h3AKvohmq+Jlu1FKoWLfrIq+HjZn&#10;L3Rzsk3Sdfvvm4LQx2Hmm2GybW8a0ZHztWUFT5MEBHFudc2lgvPpbbwC4QOyxsYyKfghD9vNwyDD&#10;VNsbf1B3DKWIJexTVFCF0KZS+rwig35iW+LoFdYZDFG6UmqHt1huGjlNkoU0WHNcqLCl14ryz+O3&#10;UbCa77urf58dLvmiaNZhtOx2X06p4WP/8gwiUB/+w3d6ryO3h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7DMxQAAANsAAAAPAAAAAAAAAAAAAAAAAJgCAABkcnMv&#10;ZG93bnJldi54bWxQSwUGAAAAAAQABAD1AAAAigMAAAAA&#10;">
              <v:textbox>
                <w:txbxContent>
                  <w:p w:rsidR="00623448" w:rsidRDefault="00623448" w:rsidP="00051862">
                    <w:pPr>
                      <w:ind w:leftChars="50" w:left="315" w:hangingChars="100" w:hanging="210"/>
                    </w:pPr>
                    <w:r>
                      <w:rPr>
                        <w:rFonts w:hint="eastAsia"/>
                      </w:rPr>
                      <w:t>信息查询</w:t>
                    </w:r>
                  </w:p>
                </w:txbxContent>
              </v:textbox>
            </v:shape>
            <v:shape id="Text Box 977" o:spid="_x0000_s1062" type="#_x0000_t202" style="position:absolute;left:3061;top:14293;width:4317;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PjMIA&#10;AADbAAAADwAAAGRycy9kb3ducmV2LnhtbERPz2vCMBS+C/4P4Qm7DJs6R2c7o4zBxN3UiV4fzbMt&#10;a15qktXuv18OA48f3+/lejCt6Mn5xrKCWZKCIC6tbrhScPz6mC5A+ICssbVMCn7Jw3o1Hi2x0PbG&#10;e+oPoRIxhH2BCuoQukJKX9Zk0Ce2I47cxTqDIUJXSe3wFsNNK5/SNJMGG44NNXb0XlP5ffgxChbP&#10;2/7sP+e7U5ld2jw8vvSbq1PqYTK8vYIINIS7+N+91QryuD5+iT9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I+MwgAAANsAAAAPAAAAAAAAAAAAAAAAAJgCAABkcnMvZG93&#10;bnJldi54bWxQSwUGAAAAAAQABAD1AAAAhwMAAAAA&#10;">
              <v:textbox>
                <w:txbxContent>
                  <w:p w:rsidR="00623448" w:rsidRDefault="00623448" w:rsidP="00051862">
                    <w:pPr>
                      <w:jc w:val="center"/>
                    </w:pPr>
                    <w:r>
                      <w:rPr>
                        <w:rFonts w:hint="eastAsia"/>
                      </w:rPr>
                      <w:t>CRM</w:t>
                    </w:r>
                    <w:r>
                      <w:rPr>
                        <w:rFonts w:hint="eastAsia"/>
                      </w:rPr>
                      <w:t>系统及管理数据库平台</w:t>
                    </w:r>
                  </w:p>
                </w:txbxContent>
              </v:textbox>
            </v:shape>
            <v:line id="Line 978" o:spid="_x0000_s1063" style="position:absolute;visibility:visible" from="7094,13741" to="7094,14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au/cQAAADbAAAADwAAAGRycy9kb3ducmV2LnhtbESPzWrDMBCE74G8g9hAb4nsHpraiRJC&#10;TaGHppAfet5aG8vEWhlLddS3rwKFHoeZ+YZZb6PtxEiDbx0ryBcZCOLa6ZYbBefT6/wZhA/IGjvH&#10;pOCHPGw308kaS+1ufKDxGBqRIOxLVGBC6EspfW3Iol+4njh5FzdYDEkOjdQD3hLcdvIxy56kxZbT&#10;gsGeXgzV1+O3VbA01UEuZfV++qjGNi/iPn5+FUo9zOJuBSJQDP/hv/abVlDkcP+Sf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Jq79xAAAANsAAAAPAAAAAAAAAAAA&#10;AAAAAKECAABkcnMvZG93bnJldi54bWxQSwUGAAAAAAQABAD5AAAAkgMAAAAA&#10;">
              <v:stroke endarrow="block"/>
            </v:line>
            <v:line id="Line 979" o:spid="_x0000_s1064" style="position:absolute;flip:y;visibility:visible" from="1440,10236" to="1440,13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4a1cUAAADbAAAADwAAAGRycy9kb3ducmV2LnhtbESPQWsCMRSE74X+h/AEL6VmKyK6GkUK&#10;ggcv1bLS23Pz3Cy7edkmUbf/3hQKPQ4z8w2zXPe2FTfyoXas4G2UgSAuna65UvB53L7OQISIrLF1&#10;TAp+KMB69fy0xFy7O3/Q7RArkSAcclRgYuxyKUNpyGIYuY44eRfnLcYkfSW1x3uC21aOs2wqLdac&#10;Fgx29G6obA5Xq0DO9i/ffnOeNEVzOs1NURbd116p4aDfLEBE6uN/+K+90wrmY/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4a1cUAAADbAAAADwAAAAAAAAAA&#10;AAAAAAChAgAAZHJzL2Rvd25yZXYueG1sUEsFBgAAAAAEAAQA+QAAAJMDAAAAAA==&#10;"/>
            <v:line id="Line 980" o:spid="_x0000_s1065" style="position:absolute;visibility:visible" from="1440,10236" to="2834,10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iVEcQAAADbAAAADwAAAGRycy9kb3ducmV2LnhtbESPzWrDMBCE74W8g9hAb42cBprYiRJK&#10;TaCHppAfct5YW8vUWhlLddS3rwKFHIeZ+YZZbaJtxUC9bxwrmE4yEMSV0w3XCk7H7dMChA/IGlvH&#10;pOCXPGzWo4cVFtpdeU/DIdQiQdgXqMCE0BVS+sqQRT9xHXHyvlxvMSTZ11L3eE1w28rnLHuRFhtO&#10;CwY7ejNUfR9+rIK5KfdyLsuP42c5NNM87uL5kiv1OI6vSxCBYriH/9vvWkE+g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uJURxAAAANsAAAAPAAAAAAAAAAAA&#10;AAAAAKECAABkcnMvZG93bnJldi54bWxQSwUGAAAAAAQABAD5AAAAkgMAAAAA&#10;">
              <v:stroke endarrow="block"/>
            </v:line>
            <v:line id="Line 981" o:spid="_x0000_s1066" style="position:absolute;visibility:visible" from="5054,13753" to="5054,14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ENZcQAAADbAAAADwAAAGRycy9kb3ducmV2LnhtbESPzWrDMBCE74W8g9hAb42cEprYiRJK&#10;TaCHppAfct5YW8vUWhlLddS3rwKFHIeZ+YZZbaJtxUC9bxwrmE4yEMSV0w3XCk7H7dMChA/IGlvH&#10;pOCXPGzWo4cVFtpdeU/DIdQiQdgXqMCE0BVS+sqQRT9xHXHyvlxvMSTZ11L3eE1w28rnLHuRFhtO&#10;CwY7ejNUfR9+rIK5KfdyLsuP42c5NNM87uL5kiv1OI6vSxCBYriH/9vvWkE+g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UQ1lxAAAANsAAAAPAAAAAAAAAAAA&#10;AAAAAKECAABkcnMvZG93bnJldi54bWxQSwUGAAAAAAQABAD5AAAAkgMAAAAA&#10;">
              <v:stroke endarrow="block"/>
            </v:line>
            <v:rect id="Rectangle 982" o:spid="_x0000_s1067" style="position:absolute;left:2834;top:9997;width:126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tXMQA&#10;AADbAAAADwAAAGRycy9kb3ducmV2LnhtbESPQWvCQBSE7wX/w/KE3pqNFksTXUUUix41ufT2mn0m&#10;abNvQ3ZN0v76rlDocZiZb5jVZjSN6KlztWUFsygGQVxYXXOpIM8OT68gnEfW2FgmBd/kYLOePKww&#10;1XbgM/UXX4oAYZeigsr7NpXSFRUZdJFtiYN3tZ1BH2RXSt3hEOCmkfM4fpEGaw4LFba0q6j4utyM&#10;go96nuPPOXuLTXJ49qcx+7y975V6nI7bJQhPo/8P/7WPWkGygP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L7VzEAAAA2wAAAA8AAAAAAAAAAAAAAAAAmAIAAGRycy9k&#10;b3ducmV2LnhtbFBLBQYAAAAABAAEAPUAAACJAwAAAAA=&#10;">
              <v:textbox>
                <w:txbxContent>
                  <w:p w:rsidR="00623448" w:rsidRDefault="00623448" w:rsidP="00051862">
                    <w:r>
                      <w:rPr>
                        <w:rFonts w:hint="eastAsia"/>
                      </w:rPr>
                      <w:t>客户</w:t>
                    </w:r>
                    <w:r>
                      <w:rPr>
                        <w:rFonts w:hint="eastAsia"/>
                      </w:rPr>
                      <w:t>1</w:t>
                    </w:r>
                  </w:p>
                </w:txbxContent>
              </v:textbox>
            </v:rect>
            <v:rect id="Rectangle 983" o:spid="_x0000_s1068" style="position:absolute;left:4274;top:9997;width:126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CyqMYA&#10;AADeAAAADwAAAGRycy9kb3ducmV2LnhtbESPT4vCMBTE78J+h/AWvGnqH1ytRllWFD1qvXh7Ns+2&#10;u81LaaJWP70RhD0OM/MbZrZoTCmuVLvCsoJeNwJBnFpdcKbgkKw6YxDOI2ssLZOCOzlYzD9aM4y1&#10;vfGOrnufiQBhF6OC3PsqltKlORl0XVsRB+9sa4M+yDqTusZbgJtS9qNoJA0WHBZyrOgnp/RvfzEK&#10;TkX/gI9dso7MZDXw2yb5vRyXSrU/m+8pCE+N/w+/2xutYND7Gg7hdSdc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CyqMYAAADeAAAADwAAAAAAAAAAAAAAAACYAgAAZHJz&#10;L2Rvd25yZXYueG1sUEsFBgAAAAAEAAQA9QAAAIsDAAAAAA==&#10;">
              <v:textbox>
                <w:txbxContent>
                  <w:p w:rsidR="00623448" w:rsidRDefault="00623448" w:rsidP="00051862">
                    <w:r>
                      <w:rPr>
                        <w:rFonts w:hint="eastAsia"/>
                      </w:rPr>
                      <w:t>客户</w:t>
                    </w:r>
                    <w:r>
                      <w:rPr>
                        <w:rFonts w:hint="eastAsia"/>
                      </w:rPr>
                      <w:t>2</w:t>
                    </w:r>
                  </w:p>
                </w:txbxContent>
              </v:textbox>
            </v:rect>
            <v:rect id="Rectangle 984" o:spid="_x0000_s1069" style="position:absolute;left:6974;top:9997;width:126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wXM8cA&#10;AADeAAAADwAAAGRycy9kb3ducmV2LnhtbESPwW7CMBBE70j9B2srcQMnQFuaxqAKBIIjCZfelnib&#10;pI3XUWwg9OtrpEo9jmbmjSZd9qYRF+pcbVlBPI5AEBdW11wqOOab0RyE88gaG8uk4EYOlouHQYqJ&#10;tlc+0CXzpQgQdgkqqLxvEyldUZFBN7YtcfA+bWfQB9mVUnd4DXDTyEkUPUuDNYeFCltaVVR8Z2ej&#10;4FRPjvhzyLeRed1M/b7Pv84fa6WGj/37GwhPvf8P/7V3WsE0fpk9wf1Ou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MFzPHAAAA3gAAAA8AAAAAAAAAAAAAAAAAmAIAAGRy&#10;cy9kb3ducmV2LnhtbFBLBQYAAAAABAAEAPUAAACMAwAAAAA=&#10;">
              <v:textbox>
                <w:txbxContent>
                  <w:p w:rsidR="00623448" w:rsidRDefault="00623448" w:rsidP="00051862">
                    <w:r>
                      <w:rPr>
                        <w:rFonts w:hint="eastAsia"/>
                      </w:rPr>
                      <w:t>客户</w:t>
                    </w:r>
                    <w:r>
                      <w:rPr>
                        <w:rFonts w:hint="eastAsia"/>
                      </w:rPr>
                      <w:t>n</w:t>
                    </w:r>
                  </w:p>
                </w:txbxContent>
              </v:textbox>
            </v:rect>
            <v:rect id="Rectangle 985" o:spid="_x0000_s1070" style="position:absolute;left:5894;top:9997;width:90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SvNccA&#10;AADeAAAADwAAAGRycy9kb3ducmV2LnhtbESPW2sCMRSE3wv+h3AE32ripauuRimCUGj74AV8PWzO&#10;XnBzst1kdfvvm0Khj8PMfMNsdr2txZ1aXznWMBkrEMSZMxUXGi7nw/MShA/IBmvHpOGbPOy2g6cN&#10;psY9+Ej3UyhEhLBPUUMZQpNK6bOSLPqxa4ijl7vWYoiyLaRp8RHhtpZTpRJpseK4UGJD+5Ky26mz&#10;GjCZm6/PfPZxfu8SXBW9OrxcldajYf+6BhGoD//hv/ab0TCbLOYL+L0Tr4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ErzXHAAAA3gAAAA8AAAAAAAAAAAAAAAAAmAIAAGRy&#10;cy9kb3ducmV2LnhtbFBLBQYAAAAABAAEAPUAAACMAwAAAAA=&#10;" stroked="f">
              <v:textbox>
                <w:txbxContent>
                  <w:p w:rsidR="00623448" w:rsidRDefault="00623448" w:rsidP="00051862">
                    <w:pPr>
                      <w:rPr>
                        <w:b/>
                        <w:bCs/>
                        <w:sz w:val="24"/>
                      </w:rPr>
                    </w:pPr>
                    <w:r>
                      <w:rPr>
                        <w:b/>
                        <w:bCs/>
                        <w:sz w:val="24"/>
                      </w:rPr>
                      <w:t>……</w:t>
                    </w:r>
                  </w:p>
                </w:txbxContent>
              </v:textbox>
            </v:rect>
            <v:line id="Line 986" o:spid="_x0000_s1071" style="position:absolute;visibility:visible" from="3554,10933" to="7694,10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CIrsYAAADeAAAADwAAAGRycy9kb3ducmV2LnhtbERPy2rCQBTdF/oPwy10Vyc+SEt0FLEU&#10;1EVRW2iX18w1iWbuhJlpEv/eWRRcHs57tuhNLVpyvrKsYDhIQBDnVldcKPj++nh5A+EDssbaMim4&#10;kofF/PFhhpm2He+pPYRCxBD2GSooQ2gyKX1ekkE/sA1x5E7WGQwRukJqh10MN7UcJUkqDVYcG0ps&#10;aFVSfjn8GQWf413aLjfbdf+zSY/5+/74e+6cUs9P/XIKIlAf7uJ/91orGA9fJ3FvvBOv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wiK7GAAAA3gAAAA8AAAAAAAAA&#10;AAAAAAAAoQIAAGRycy9kb3ducmV2LnhtbFBLBQYAAAAABAAEAPkAAACUAwAAAAA=&#10;"/>
            <v:line id="Line 987" o:spid="_x0000_s1072" style="position:absolute;visibility:visible" from="3554,10465" to="3554,10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1Y+8cAAADeAAAADwAAAGRycy9kb3ducmV2LnhtbESPQUvDQBSE70L/w/IK3uwmKqZJuy1i&#10;EDxooa14fs0+s8Hs25Bd0/Xfu4LQ4zAz3zDrbbS9mGj0nWMF+SIDQdw43XGr4P34fLME4QOyxt4x&#10;KfghD9vN7GqNlXZn3tN0CK1IEPYVKjAhDJWUvjFk0S/cQJy8TzdaDEmOrdQjnhPc9vI2yx6kxY7T&#10;gsGBngw1X4dvq6Aw9V4Wsn497uqpy8v4Fj9OpVLX8/i4AhEohkv4v/2iFdzlxX0Jf3fSFZC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jVj7xwAAAN4AAAAPAAAAAAAA&#10;AAAAAAAAAKECAABkcnMvZG93bnJldi54bWxQSwUGAAAAAAQABAD5AAAAlQMAAAAA&#10;">
              <v:stroke endarrow="block"/>
            </v:line>
            <v:line id="Line 988" o:spid="_x0000_s1073" style="position:absolute;visibility:visible" from="4994,10465" to="4994,10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5nu8YAAADeAAAADwAAAGRycy9kb3ducmV2LnhtbESPXUvDMBSG7wX/QziCdy7tZNbVZUNW&#10;hF1MoZvs+qw5NsXmpDSxi//eXAy8fHm/eFabaHsx0eg7xwryWQaCuHG641bB5/Ht4RmED8gae8ek&#10;4Jc8bNa3NysstbtwTdMhtCKNsC9RgQlhKKX0jSGLfuYG4uR9udFiSHJspR7xksZtL+dZ9iQtdpwe&#10;DA60NdR8H36sgsJUtSxktT9+VFOXL+N7PJ2XSt3fxdcXEIFi+A9f2zut4DEvFgkg4SQU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uZ7vGAAAA3gAAAA8AAAAAAAAA&#10;AAAAAAAAoQIAAGRycy9kb3ducmV2LnhtbFBLBQYAAAAABAAEAPkAAACUAwAAAAA=&#10;">
              <v:stroke endarrow="block"/>
            </v:line>
            <v:line id="Line 989" o:spid="_x0000_s1074" style="position:absolute;visibility:visible" from="7694,10465" to="7694,10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LCIMYAAADeAAAADwAAAGRycy9kb3ducmV2LnhtbESPT0vEMBTE74LfITzBm5tW0dpus4tY&#10;BA8q7B/2/LZ5NsXmpTSxG7+9EYQ9DjPzG6ZeRzuImSbfO1aQLzIQxK3TPXcK9ruXm0cQPiBrHByT&#10;gh/ysF5dXtRYaXfiDc3b0IkEYV+hAhPCWEnpW0MW/cKNxMn7dJPFkOTUST3hKcHtIG+z7EFa7Dkt&#10;GBzp2VD7tf22CgrTbGQhm7fdRzP3eRnf4+FYKnV9FZ+WIALFcA7/t1+1gru8uM/h706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iwiDGAAAA3gAAAA8AAAAAAAAA&#10;AAAAAAAAoQIAAGRycy9kb3ducmV2LnhtbFBLBQYAAAAABAAEAPkAAACUAwAAAAA=&#10;">
              <v:stroke endarrow="block"/>
            </v:line>
            <v:line id="Line 990" o:spid="_x0000_s1075" style="position:absolute;visibility:visible" from="5894,10933" to="5894,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BcV8cAAADeAAAADwAAAGRycy9kb3ducmV2LnhtbESPQUvDQBSE74L/YXmCN7tJpcam3RYx&#10;CB6q0FZ6fs2+ZoPZtyG7ptt/3xUEj8PMfMMs19F2YqTBt44V5JMMBHHtdMuNgq/928MzCB+QNXaO&#10;ScGFPKxXtzdLLLU785bGXWhEgrAvUYEJoS+l9LUhi37ieuLkndxgMSQ5NFIPeE5w28lplj1Jiy2n&#10;BYM9vRqqv3c/VkFhqq0sZLXZf1Zjm8/jRzwc50rd38WXBYhAMfyH/9rvWsFjXsym8HsnXQG5u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8FxXxwAAAN4AAAAPAAAAAAAA&#10;AAAAAAAAAKECAABkcnMvZG93bnJldi54bWxQSwUGAAAAAAQABAD5AAAAlQMAAAAA&#10;">
              <v:stroke endarrow="block"/>
            </v:line>
            <v:shapetype id="_x0000_t110" coordsize="21600,21600" o:spt="110" path="m10800,l,10800,10800,21600,21600,10800xe">
              <v:stroke joinstyle="miter"/>
              <v:path gradientshapeok="t" o:connecttype="rect" textboxrect="5400,5400,16200,16200"/>
            </v:shapetype>
            <v:shape id="AutoShape 991" o:spid="_x0000_s1076" type="#_x0000_t110" style="position:absolute;left:4274;top:11401;width:3240;height:9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WPi8gA&#10;AADeAAAADwAAAGRycy9kb3ducmV2LnhtbESPQWvCQBSE70L/w/KE3upGY2tJXaUIpT2IWFs8v2af&#10;STDvbciuJvXXd4WCx2FmvmHmy55rdabWV04MjEcJKJLc2UoKA99fbw/PoHxAsVg7IQO/5GG5uBvM&#10;MbOuk08670KhIkR8hgbKEJpMa5+XxOhHriGJ3sG1jCHKttC2xS7CudaTJHnSjJXEhRIbWpWUH3cn&#10;NrD9mW65W18OvL5M91yf3mf7TWrM/bB/fQEVqA+38H/7wxpIx7PHFK534hX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hY+LyAAAAN4AAAAPAAAAAAAAAAAAAAAAAJgCAABk&#10;cnMvZG93bnJldi54bWxQSwUGAAAAAAQABAD1AAAAjQMAAAAA&#10;">
              <v:textbox>
                <w:txbxContent>
                  <w:p w:rsidR="00623448" w:rsidRDefault="00623448" w:rsidP="00051862">
                    <w:r>
                      <w:rPr>
                        <w:rFonts w:hint="eastAsia"/>
                      </w:rPr>
                      <w:t>呼叫中心系统</w:t>
                    </w:r>
                  </w:p>
                </w:txbxContent>
              </v:textbox>
            </v:shape>
            <v:rect id="Rectangle 992" o:spid="_x0000_s1077" style="position:absolute;left:2508;top:13273;width:167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kkdccA&#10;AADeAAAADwAAAGRycy9kb3ducmV2LnhtbESPwW7CMBBE70j9B2srcQMnQFuaxqAKBIIjCZfelnib&#10;pI3XUWwg9OtrpEo9jmbmjSZd9qYRF+pcbVlBPI5AEBdW11wqOOab0RyE88gaG8uk4EYOlouHQYqJ&#10;tlc+0CXzpQgQdgkqqLxvEyldUZFBN7YtcfA+bWfQB9mVUnd4DXDTyEkUPUuDNYeFCltaVVR8Z2ej&#10;4FRPjvhzyLeRed1M/b7Pv84fa6WGj/37GwhPvf8P/7V3WsE0fnmawf1Ou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ZJHXHAAAA3gAAAA8AAAAAAAAAAAAAAAAAmAIAAGRy&#10;cy9kb3ducmV2LnhtbFBLBQYAAAAABAAEAPUAAACMAwAAAAA=&#10;">
              <v:textbox>
                <w:txbxContent>
                  <w:p w:rsidR="00623448" w:rsidRDefault="00623448" w:rsidP="00051862">
                    <w:pPr>
                      <w:rPr>
                        <w:color w:val="000000"/>
                      </w:rPr>
                    </w:pPr>
                    <w:r>
                      <w:rPr>
                        <w:rFonts w:hint="eastAsia"/>
                        <w:color w:val="000000"/>
                      </w:rPr>
                      <w:t>产品信息咨询</w:t>
                    </w:r>
                  </w:p>
                </w:txbxContent>
              </v:textbox>
            </v:rect>
            <v:line id="Line 993" o:spid="_x0000_s1078" style="position:absolute;visibility:visible" from="5894,12337" to="5894,12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nEI8cAAADeAAAADwAAAGRycy9kb3ducmV2LnhtbESPQUvDQBSE74L/YXmCN7uJUmPTbosY&#10;hB6q0FZ6fs2+ZoPZtyG7ptt/3xUEj8PMfMMsVtF2YqTBt44V5JMMBHHtdMuNgq/9+8MLCB+QNXaO&#10;ScGFPKyWtzcLLLU785bGXWhEgrAvUYEJoS+l9LUhi37ieuLkndxgMSQ5NFIPeE5w28nHLHuWFltO&#10;CwZ7ejNUf+9+rILCVFtZyGqz/6zGNp/Fj3g4zpS6v4uvcxCBYvgP/7XXWsFTXkyn8HsnXQG5v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GcQjxwAAAN4AAAAPAAAAAAAA&#10;AAAAAAAAAKECAABkcnMvZG93bnJldi54bWxQSwUGAAAAAAQABAD5AAAAlQMAAAAA&#10;">
              <v:stroke endarrow="block"/>
            </v:line>
            <v:rect id="Rectangle 994" o:spid="_x0000_s1079" style="position:absolute;left:7514;top:11401;width:216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cc8YA&#10;AADeAAAADwAAAGRycy9kb3ducmV2LnhtbESPQWvCQBSE74X+h+UVvOluqqaaZhURBKH1UBW8PrLP&#10;JDT7Ns2uGv99tyD0OMzMN0y+7G0jrtT52rGGZKRAEBfO1FxqOB42wxkIH5ANNo5Jw508LBfPTzlm&#10;xt34i677UIoIYZ+hhiqENpPSFxVZ9CPXEkfv7DqLIcqulKbDW4TbRr4qlUqLNceFCltaV1R87y9W&#10;A6YT87M7jz8PH5cU52WvNtOT0nrw0q/eQQTqw3/40d4aDePkbZrC3514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Gcc8YAAADeAAAADwAAAAAAAAAAAAAAAACYAgAAZHJz&#10;L2Rvd25yZXYueG1sUEsFBgAAAAAEAAQA9QAAAIsDAAAAAA==&#10;" stroked="f">
              <v:textbox>
                <w:txbxContent>
                  <w:p w:rsidR="00623448" w:rsidRDefault="00623448" w:rsidP="00051862">
                    <w:r>
                      <w:rPr>
                        <w:rFonts w:hint="eastAsia"/>
                      </w:rPr>
                      <w:t>自动响应</w:t>
                    </w:r>
                  </w:p>
                </w:txbxContent>
              </v:textbox>
            </v:rect>
            <v:line id="Line 995" o:spid="_x0000_s1080" style="position:absolute;visibility:visible" from="7514,11869" to="8954,1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z8cAAADeAAAADwAAAGRycy9kb3ducmV2LnhtbESPQUvDQBSE70L/w/IK3uwmFU0buy3F&#10;IHjQQlvx/My+ZkOzb0N2Tdd/7wpCj8PMfMOsNtF2YqTBt44V5LMMBHHtdMuNgo/jy90ChA/IGjvH&#10;pOCHPGzWk5sVltpdeE/jITQiQdiXqMCE0JdS+tqQRT9zPXHyTm6wGJIcGqkHvCS47eQ8yx6lxZbT&#10;gsGeng3V58O3VVCYai8LWb0dd9XY5sv4Hj+/lkrdTuP2CUSgGK7h//arVnCfFw8F/N1JV0C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h//PxwAAAN4AAAAPAAAAAAAA&#10;AAAAAAAAAKECAABkcnMvZG93bnJldi54bWxQSwUGAAAAAAQABAD5AAAAlQMAAAAA&#10;">
              <v:stroke endarrow="block"/>
            </v:line>
            <v:oval id="Oval 996" o:spid="_x0000_s1081" style="position:absolute;left:8954;top:11401;width:1620;height:10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QdsMA&#10;AADeAAAADwAAAGRycy9kb3ducmV2LnhtbERPTWvCQBC9F/oflin01mzSEC2pq0hFsIceGtv7kB2T&#10;YHY2ZMeY/vvuQfD4eN+rzex6NdEYOs8GsiQFRVx723Fj4Oe4f3kDFQTZYu+ZDPxRgM368WGFpfVX&#10;/qapkkbFEA4lGmhFhlLrULfkMCR+II7cyY8OJcKx0XbEawx3vX5N04V22HFsaHGgj5bqc3VxBnbN&#10;tlpMOpciP+0OUpx/vz7zzJjnp3n7Dkpolrv45j5YA3m2LOLeeCdeAb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QdsMAAADeAAAADwAAAAAAAAAAAAAAAACYAgAAZHJzL2Rv&#10;d25yZXYueG1sUEsFBgAAAAAEAAQA9QAAAIgDAAAAAA==&#10;">
              <v:textbox>
                <w:txbxContent>
                  <w:p w:rsidR="00623448" w:rsidRDefault="00623448" w:rsidP="00051862">
                    <w:r>
                      <w:rPr>
                        <w:rFonts w:hint="eastAsia"/>
                      </w:rPr>
                      <w:t>日常服务</w:t>
                    </w:r>
                  </w:p>
                  <w:p w:rsidR="00623448" w:rsidRDefault="00623448" w:rsidP="00051862">
                    <w:pPr>
                      <w:jc w:val="center"/>
                    </w:pPr>
                    <w:r>
                      <w:rPr>
                        <w:rFonts w:hint="eastAsia"/>
                      </w:rPr>
                      <w:t>流程</w:t>
                    </w:r>
                  </w:p>
                </w:txbxContent>
              </v:textbox>
            </v:oval>
            <v:line id="Line 997" o:spid="_x0000_s1082" style="position:absolute;flip:x y;visibility:visible" from="1440,13753" to="1440,14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l3sgAAADeAAAADwAAAGRycy9kb3ducmV2LnhtbESPT2vCQBTE74V+h+UVvNVNlFpNXUUE&#10;wYMX/9BeX7Kv2dTs2yS7xvTbdwuFHoeZ+Q2zXA+2Fj11vnKsIB0nIIgLpysuFVzOu+c5CB+QNdaO&#10;ScE3eVivHh+WmGl35yP1p1CKCGGfoQITQpNJ6QtDFv3YNcTR+3SdxRBlV0rd4T3CbS0nSTKTFiuO&#10;CwYb2hoqrqebVdDnt/Tr/XC8+vyjXeRz024P7Uyp0dOweQMRaAj/4b/2XiuYpq8vC/i9E6+AXP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c+l3sgAAADeAAAADwAAAAAA&#10;AAAAAAAAAAChAgAAZHJzL2Rvd25yZXYueG1sUEsFBgAAAAAEAAQA+QAAAJYDAAAAAA==&#10;">
              <v:stroke endarrow="block"/>
            </v:line>
            <v:line id="Line 998" o:spid="_x0000_s1083" style="position:absolute;visibility:visible" from="3496,12805" to="8774,12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PYyMcAAADeAAAADwAAAGRycy9kb3ducmV2LnhtbESPzWrCQBSF94LvMFyhO52oEEvqKKIU&#10;tIuittAur5nbJDVzJ8xMk/TtnYXg8nD++Jbr3tSiJecrywqmkwQEcW51xYWCz4/X8TMIH5A11pZJ&#10;wT95WK+GgyVm2nZ8ovYcChFH2GeooAyhyaT0eUkG/cQ2xNH7sc5giNIVUjvs4rip5SxJUmmw4vhQ&#10;YkPbkvLr+c8oeJ8f03ZzeNv3X4f0ku9Ol+/fzin1NOo3LyAC9eERvrf3WsF8ukgjQMSJKCB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c9jIxwAAAN4AAAAPAAAAAAAA&#10;AAAAAAAAAKECAABkcnMvZG93bnJldi54bWxQSwUGAAAAAAQABAD5AAAAlQMAAAAA&#10;"/>
            <v:line id="Line 999" o:spid="_x0000_s1084" style="position:absolute;visibility:visible" from="3496,12805" to="3496,13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4InccAAADeAAAADwAAAGRycy9kb3ducmV2LnhtbESPQWvCQBSE74X+h+UVequbWDA1ukox&#10;FHqoBbV4fmaf2dDs25Ddxu2/7woFj8PMfMMs19F2YqTBt44V5JMMBHHtdMuNgq/D29MLCB+QNXaO&#10;ScEveViv7u+WWGp34R2N+9CIBGFfogITQl9K6WtDFv3E9cTJO7vBYkhyaKQe8JLgtpPTLJtJiy2n&#10;BYM9bQzV3/sfq6Aw1U4Wsvo4fFZjm8/jNh5Pc6UeH+LrAkSgGG7h//a7VvCcF7McrnfSFZ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TgidxwAAAN4AAAAPAAAAAAAA&#10;AAAAAAAAAKECAABkcnMvZG93bnJldi54bWxQSwUGAAAAAAQABAD5AAAAlQMAAAAA&#10;">
              <v:stroke endarrow="block"/>
            </v:line>
            <v:line id="Line 1000" o:spid="_x0000_s1085" style="position:absolute;visibility:visible" from="5054,12817" to="5054,13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yW6scAAADeAAAADwAAAGRycy9kb3ducmV2LnhtbESPzWrDMBCE74W+g9hCb43sFOLEiRJK&#10;TaGHppAfct5YW8vUWhlLddS3rwKFHIeZ+YZZbaLtxEiDbx0ryCcZCOLa6ZYbBcfD29MchA/IGjvH&#10;pOCXPGzW93crLLW78I7GfWhEgrAvUYEJoS+l9LUhi37ieuLkfbnBYkhyaKQe8JLgtpPTLJtJiy2n&#10;BYM9vRqqv/c/VkFhqp0sZPVx+KzGNl/EbTydF0o9PsSXJYhAMdzC/+13reA5L2ZTuN5JV0C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nJbqxwAAAN4AAAAPAAAAAAAA&#10;AAAAAAAAAKECAABkcnMvZG93bnJldi54bWxQSwUGAAAAAAQABAD5AAAAlQMAAAAA&#10;">
              <v:stroke endarrow="block"/>
            </v:line>
            <v:shape id="Text Box 1001" o:spid="_x0000_s1086" type="#_x0000_t202" style="position:absolute;left:8148;top:13285;width:169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pccA&#10;AADeAAAADwAAAGRycy9kb3ducmV2LnhtbESPT2vCQBTE74V+h+UVeim6sSnRpq4ihRa9+Q97fWSf&#10;SWj2bdzdxvjtXaHgcZiZ3zDTeW8a0ZHztWUFo2ECgriwuuZSwX73NZiA8AFZY2OZFFzIw3z2+DDF&#10;XNszb6jbhlJECPscFVQhtLmUvqjIoB/aljh6R+sMhihdKbXDc4SbRr4mSSYN1hwXKmzps6Lid/tn&#10;FEzelt2PX6XrQ5Edm/fwMu6+T06p56d+8QEiUB/u4f/2UitIR+MshdudeAX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rKqXHAAAA3gAAAA8AAAAAAAAAAAAAAAAAmAIAAGRy&#10;cy9kb3ducmV2LnhtbFBLBQYAAAAABAAEAPUAAACMAwAAAAA=&#10;">
              <v:textbox>
                <w:txbxContent>
                  <w:p w:rsidR="00623448" w:rsidRDefault="00623448" w:rsidP="00051862">
                    <w:pPr>
                      <w:ind w:leftChars="50" w:left="315" w:hangingChars="100" w:hanging="210"/>
                    </w:pPr>
                    <w:r>
                      <w:rPr>
                        <w:rFonts w:hint="eastAsia"/>
                      </w:rPr>
                      <w:t>产品购买受理</w:t>
                    </w:r>
                  </w:p>
                </w:txbxContent>
              </v:textbox>
            </v:shape>
            <v:line id="Line 1002" o:spid="_x0000_s1087" style="position:absolute;visibility:visible" from="7094,12829" to="7094,13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mrBccAAADeAAAADwAAAGRycy9kb3ducmV2LnhtbESPQUvDQBSE7wX/w/IEb+0mKo2N3RYx&#10;FDxUoa14fmaf2WD2bchu0+2/7xYEj8PMfMMs19F2YqTBt44V5LMMBHHtdMuNgs/DZvoEwgdkjZ1j&#10;UnAmD+vVzWSJpXYn3tG4D41IEPYlKjAh9KWUvjZk0c9cT5y8HzdYDEkOjdQDnhLcdvI+y+bSYstp&#10;wWBPr4bq3/3RKihMtZOFrLaHj2ps80V8j1/fC6XubuPLM4hAMfyH/9pvWsFDXswf4XonXQG5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OasFxwAAAN4AAAAPAAAAAAAA&#10;AAAAAAAAAKECAABkcnMvZG93bnJldi54bWxQSwUGAAAAAAQABAD5AAAAlQMAAAAA&#10;">
              <v:stroke endarrow="block"/>
            </v:line>
            <v:shape id="Text Box 1003" o:spid="_x0000_s1088" type="#_x0000_t202" style="position:absolute;left:6400;top:13297;width:1484;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4XSscA&#10;AADeAAAADwAAAGRycy9kb3ducmV2LnhtbESPQWvCQBSE70L/w/IKvUjdWGvU1FWK0GJv1YpeH9ln&#10;Epp9m+6uMf57tyB4HGbmG2a+7EwtWnK+sqxgOEhAEOdWV1wo2P18PE9B+ICssbZMCi7kYbl46M0x&#10;0/bMG2q3oRARwj5DBWUITSalz0sy6Ae2IY7e0TqDIUpXSO3wHOGmli9JkkqDFceFEhtalZT/bk9G&#10;wfR13R781+h7n6fHehb6k/bzzyn19Ni9v4EI1IV7+NZeawWj4SQdw/+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OF0rHAAAA3gAAAA8AAAAAAAAAAAAAAAAAmAIAAGRy&#10;cy9kb3ducmV2LnhtbFBLBQYAAAAABAAEAPUAAACMAwAAAAA=&#10;">
              <v:textbox>
                <w:txbxContent>
                  <w:p w:rsidR="00623448" w:rsidRDefault="00623448" w:rsidP="00051862">
                    <w:pPr>
                      <w:ind w:leftChars="50" w:left="315" w:hangingChars="100" w:hanging="210"/>
                    </w:pPr>
                    <w:r>
                      <w:rPr>
                        <w:rFonts w:hint="eastAsia"/>
                      </w:rPr>
                      <w:t>投诉受理</w:t>
                    </w:r>
                  </w:p>
                </w:txbxContent>
              </v:textbox>
            </v:shape>
            <v:line id="Line 1004" o:spid="_x0000_s1089" style="position:absolute;visibility:visible" from="8748,12817" to="8748,13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eQ6ccAAADeAAAADwAAAGRycy9kb3ducmV2LnhtbESPT0vDQBTE70K/w/IEb3YThaRNuy3F&#10;IHhQoX/w/My+ZoPZtyG7puu3dwWhx2FmfsOst9H2YqLRd44V5PMMBHHjdMetgtPx+X4Bwgdkjb1j&#10;UvBDHrab2c0aK+0uvKfpEFqRIOwrVGBCGCopfWPIop+7gTh5ZzdaDEmOrdQjXhLc9vIhywppseO0&#10;YHCgJ0PN1+HbKihNvZelrF+P7/XU5cv4Fj8+l0rd3cbdCkSgGK7h//aLVvCYl0UBf3fSFZC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p5DpxwAAAN4AAAAPAAAAAAAA&#10;AAAAAAAAAKECAABkcnMvZG93bnJldi54bWxQSwUGAAAAAAQABAD5AAAAlQMAAAAA&#10;">
              <v:stroke endarrow="block"/>
            </v:line>
            <v:rect id="Rectangle 1005" o:spid="_x0000_s1090" style="position:absolute;left:1020;top:13285;width:1166;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dwv8cA&#10;AADeAAAADwAAAGRycy9kb3ducmV2LnhtbESPQWvCQBSE7wX/w/KE3pqNClqjq4glpT1qvPT2zD6T&#10;aPZtyG5i2l/fLRQ8DjPzDbPeDqYWPbWusqxgEsUgiHOrKy4UnLL05RWE88gaa8uk4JscbDejpzUm&#10;2t75QP3RFyJA2CWooPS+SaR0eUkGXWQb4uBdbGvQB9kWUrd4D3BTy2kcz6XBisNCiQ3tS8pvx84o&#10;OFfTE/4csvfYLNOZ/xyya/f1ptTzeNitQHga/CP83/7QCmaTxXwBf3fCF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ncL/HAAAA3gAAAA8AAAAAAAAAAAAAAAAAmAIAAGRy&#10;cy9kb3ducmV2LnhtbFBLBQYAAAAABAAEAPUAAACMAwAAAAA=&#10;">
              <v:textbox>
                <w:txbxContent>
                  <w:p w:rsidR="00623448" w:rsidRDefault="00623448" w:rsidP="00051862">
                    <w:pPr>
                      <w:rPr>
                        <w:color w:val="000000"/>
                      </w:rPr>
                    </w:pPr>
                    <w:r>
                      <w:rPr>
                        <w:rFonts w:hint="eastAsia"/>
                        <w:color w:val="000000"/>
                      </w:rPr>
                      <w:t>主动服务</w:t>
                    </w:r>
                  </w:p>
                </w:txbxContent>
              </v:textbox>
            </v:rect>
            <v:line id="Line 1006" o:spid="_x0000_s1091" style="position:absolute;visibility:visible" from="3496,13741" to="3496,14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ShAMQAAADeAAAADwAAAGRycy9kb3ducmV2LnhtbERPz2vCMBS+C/sfwhvspmkd2FmNMiwD&#10;D26gjp3fmmdT1ryUJqvxvzeHwY4f3+/1NtpOjDT41rGCfJaBIK6dbrlR8Hl+m76A8AFZY+eYFNzI&#10;w3bzMFljqd2VjzSeQiNSCPsSFZgQ+lJKXxuy6GeuJ07cxQ0WQ4JDI/WA1xRuOznPsoW02HJqMNjT&#10;zlD9c/q1CgpTHWUhq8P5oxrbfBnf49f3Uqmnx/i6AhEohn/xn3uvFTznxSLtTXfSFZCb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dKEAxAAAAN4AAAAPAAAAAAAAAAAA&#10;AAAAAKECAABkcnMvZG93bnJldi54bWxQSwUGAAAAAAQABAD5AAAAkgMAAAAA&#10;">
              <v:stroke endarrow="block"/>
            </v:line>
            <v:line id="Line 1007" o:spid="_x0000_s1092" style="position:absolute;visibility:visible" from="1440,14484" to="3061,14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lxVckAAADeAAAADwAAAGRycy9kb3ducmV2LnhtbESPT2vCQBTE70K/w/IKvelGhbRGV5FK&#10;QXso/gM9PrOvSdrs27C7TdJv3y0Uehxm5jfMYtWbWrTkfGVZwXiUgCDOra64UHA+vQyfQPiArLG2&#10;TAq+ycNqeTdYYKZtxwdqj6EQEcI+QwVlCE0mpc9LMuhHtiGO3rt1BkOUrpDaYRfhppaTJEmlwYrj&#10;QokNPZeUfx6/jIK36T5t17vXbX/Zpbd8c7hdPzqn1MN9v56DCNSH//Bfe6sVTMeP6Qx+78QrIJ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5JcVXJAAAA3gAAAA8AAAAA&#10;AAAAAAAAAAAAoQIAAGRycy9kb3ducmV2LnhtbFBLBQYAAAAABAAEAPkAAACXAwAAAAA=&#10;"/>
            <v:shape id="Text Box 1008" o:spid="_x0000_s1093" type="#_x0000_t202" style="position:absolute;left:7884;top:14293;width:1954;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AiD8YA&#10;AADeAAAADwAAAGRycy9kb3ducmV2LnhtbESPy2rCQBSG94W+w3AKbkqdeMFo6ihFUHSnVnR7yByT&#10;0MyZdGaM8e2dRaHLn//GN192phYtOV9ZVjDoJyCIc6srLhScvtcfUxA+IGusLZOCB3lYLl5f5php&#10;e+cDtcdQiDjCPkMFZQhNJqXPSzLo+7Yhjt7VOoMhSldI7fAex00th0kykQYrjg8lNrQqKf853oyC&#10;6XjbXvxutD/nk2s9C+9pu/l1SvXeuq9PEIG68B/+a2+1gtEgTSNAxIko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AiD8YAAADeAAAADwAAAAAAAAAAAAAAAACYAgAAZHJz&#10;L2Rvd25yZXYueG1sUEsFBgAAAAAEAAQA9QAAAIsDAAAAAA==&#10;">
              <v:textbox>
                <w:txbxContent>
                  <w:p w:rsidR="00623448" w:rsidRDefault="00623448" w:rsidP="00051862">
                    <w:pPr>
                      <w:ind w:leftChars="50" w:left="315" w:hangingChars="100" w:hanging="210"/>
                    </w:pPr>
                    <w:r>
                      <w:rPr>
                        <w:rFonts w:hint="eastAsia"/>
                      </w:rPr>
                      <w:t>产品及支付通道</w:t>
                    </w:r>
                  </w:p>
                </w:txbxContent>
              </v:textbox>
            </v:shape>
            <v:line id="Line 1009" o:spid="_x0000_s1094" style="position:absolute;visibility:visible" from="8774,13765" to="8774,14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eeQMYAAADeAAAADwAAAGRycy9kb3ducmV2LnhtbESPQUvDQBSE70L/w/IK3uwmCsam3YTS&#10;IHhQoa14fs0+s8Hs25Bd0/Xfu4LgcZiZb5htHe0gZpp871hBvspAELdO99wpeDs93jyA8AFZ4+CY&#10;FHyTh7paXG2x1O7CB5qPoRMJwr5EBSaEsZTSt4Ys+pUbiZP34SaLIcmpk3rCS4LbQd5m2b202HNa&#10;MDjS3lD7efyyCgrTHGQhm+fTazP3+Tq+xPfzWqnrZdxtQASK4T/8137SCu7yosjh9066ArL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XnkDGAAAA3gAAAA8AAAAAAAAA&#10;AAAAAAAAoQIAAGRycy9kb3ducmV2LnhtbFBLBQYAAAAABAAEAPkAAACUAwAAAAA=&#10;">
              <v:stroke endarrow="block"/>
            </v:line>
            <w10:wrap type="none"/>
            <w10:anchorlock/>
          </v:group>
        </w:pict>
      </w:r>
    </w:p>
    <w:p w:rsidR="00051862" w:rsidRPr="000A358D" w:rsidRDefault="00051862" w:rsidP="00051862">
      <w:pPr>
        <w:numPr>
          <w:ilvl w:val="0"/>
          <w:numId w:val="17"/>
        </w:numPr>
        <w:spacing w:line="360" w:lineRule="auto"/>
        <w:rPr>
          <w:sz w:val="24"/>
        </w:rPr>
      </w:pPr>
      <w:r w:rsidRPr="000A358D">
        <w:rPr>
          <w:rFonts w:hint="eastAsia"/>
          <w:sz w:val="24"/>
        </w:rPr>
        <w:t>强大的软硬件资源保障。</w:t>
      </w:r>
    </w:p>
    <w:p w:rsidR="00051862" w:rsidRDefault="00051862" w:rsidP="00051862">
      <w:pPr>
        <w:spacing w:after="156" w:line="360" w:lineRule="auto"/>
        <w:ind w:firstLine="482"/>
        <w:rPr>
          <w:sz w:val="24"/>
        </w:rPr>
      </w:pPr>
      <w:r w:rsidRPr="000A358D">
        <w:rPr>
          <w:rFonts w:hint="eastAsia"/>
          <w:sz w:val="24"/>
        </w:rPr>
        <w:t>总部设有独立的客户服务中心团队，建设有</w:t>
      </w:r>
      <w:r>
        <w:rPr>
          <w:rFonts w:hint="eastAsia"/>
          <w:sz w:val="24"/>
        </w:rPr>
        <w:t>72</w:t>
      </w:r>
      <w:r w:rsidRPr="000A358D">
        <w:rPr>
          <w:rFonts w:hint="eastAsia"/>
          <w:sz w:val="24"/>
        </w:rPr>
        <w:t>条中继线路及</w:t>
      </w:r>
      <w:r w:rsidRPr="000A358D">
        <w:rPr>
          <w:rFonts w:hint="eastAsia"/>
          <w:sz w:val="24"/>
        </w:rPr>
        <w:t>Callcenter</w:t>
      </w:r>
      <w:r w:rsidRPr="000A358D">
        <w:rPr>
          <w:rFonts w:hint="eastAsia"/>
          <w:sz w:val="24"/>
        </w:rPr>
        <w:t>、</w:t>
      </w:r>
      <w:r w:rsidRPr="000A358D">
        <w:rPr>
          <w:rFonts w:hint="eastAsia"/>
          <w:sz w:val="24"/>
        </w:rPr>
        <w:t>CRM</w:t>
      </w:r>
      <w:r w:rsidRPr="000A358D">
        <w:rPr>
          <w:rFonts w:hint="eastAsia"/>
          <w:sz w:val="24"/>
        </w:rPr>
        <w:t>系统等软件服务系统，保证用户随时有问题都有专人及时解答。</w:t>
      </w:r>
    </w:p>
    <w:p w:rsidR="00051862" w:rsidRPr="000A358D" w:rsidRDefault="00051862" w:rsidP="00051862">
      <w:pPr>
        <w:spacing w:after="156" w:line="360" w:lineRule="auto"/>
        <w:ind w:firstLine="482"/>
        <w:rPr>
          <w:sz w:val="24"/>
        </w:rPr>
      </w:pPr>
      <w:r>
        <w:rPr>
          <w:rFonts w:hint="eastAsia"/>
          <w:sz w:val="24"/>
        </w:rPr>
        <w:t>0571-88911919</w:t>
      </w:r>
      <w:r w:rsidRPr="000A358D">
        <w:rPr>
          <w:rFonts w:hint="eastAsia"/>
          <w:sz w:val="24"/>
        </w:rPr>
        <w:t>（热线服务时间：周一</w:t>
      </w:r>
      <w:r w:rsidRPr="000A358D">
        <w:rPr>
          <w:rFonts w:hint="eastAsia"/>
          <w:sz w:val="24"/>
        </w:rPr>
        <w:t>-</w:t>
      </w:r>
      <w:r w:rsidRPr="000A358D">
        <w:rPr>
          <w:rFonts w:hint="eastAsia"/>
          <w:sz w:val="24"/>
        </w:rPr>
        <w:t>周五</w:t>
      </w:r>
      <w:r w:rsidRPr="000A358D">
        <w:rPr>
          <w:rFonts w:hint="eastAsia"/>
          <w:sz w:val="24"/>
        </w:rPr>
        <w:t>08</w:t>
      </w:r>
      <w:r w:rsidRPr="000A358D">
        <w:rPr>
          <w:rFonts w:hint="eastAsia"/>
          <w:sz w:val="24"/>
        </w:rPr>
        <w:t>：</w:t>
      </w:r>
      <w:r w:rsidRPr="000A358D">
        <w:rPr>
          <w:rFonts w:hint="eastAsia"/>
          <w:sz w:val="24"/>
        </w:rPr>
        <w:t>30-22</w:t>
      </w:r>
      <w:r w:rsidRPr="000A358D">
        <w:rPr>
          <w:rFonts w:hint="eastAsia"/>
          <w:sz w:val="24"/>
        </w:rPr>
        <w:t>：</w:t>
      </w:r>
      <w:r w:rsidRPr="000A358D">
        <w:rPr>
          <w:rFonts w:hint="eastAsia"/>
          <w:sz w:val="24"/>
        </w:rPr>
        <w:t>00</w:t>
      </w:r>
      <w:r w:rsidRPr="000A358D">
        <w:rPr>
          <w:rFonts w:hint="eastAsia"/>
          <w:sz w:val="24"/>
        </w:rPr>
        <w:t>；周末及法定长假</w:t>
      </w:r>
      <w:r w:rsidRPr="000A358D">
        <w:rPr>
          <w:rFonts w:hint="eastAsia"/>
          <w:sz w:val="24"/>
        </w:rPr>
        <w:t>09</w:t>
      </w:r>
      <w:r w:rsidRPr="000A358D">
        <w:rPr>
          <w:rFonts w:hint="eastAsia"/>
          <w:sz w:val="24"/>
        </w:rPr>
        <w:t>：</w:t>
      </w:r>
      <w:r w:rsidRPr="000A358D">
        <w:rPr>
          <w:rFonts w:hint="eastAsia"/>
          <w:sz w:val="24"/>
        </w:rPr>
        <w:t>00-20</w:t>
      </w:r>
      <w:r w:rsidRPr="000A358D">
        <w:rPr>
          <w:rFonts w:hint="eastAsia"/>
          <w:sz w:val="24"/>
        </w:rPr>
        <w:t>：</w:t>
      </w:r>
      <w:r w:rsidRPr="000A358D">
        <w:rPr>
          <w:rFonts w:hint="eastAsia"/>
          <w:sz w:val="24"/>
        </w:rPr>
        <w:t>00</w:t>
      </w:r>
      <w:r w:rsidRPr="000A358D">
        <w:rPr>
          <w:rFonts w:hint="eastAsia"/>
          <w:sz w:val="24"/>
        </w:rPr>
        <w:t>）</w:t>
      </w:r>
      <w:r>
        <w:rPr>
          <w:rFonts w:hint="eastAsia"/>
          <w:sz w:val="24"/>
        </w:rPr>
        <w:t>。</w:t>
      </w:r>
    </w:p>
    <w:p w:rsidR="00051862" w:rsidRPr="000A358D" w:rsidRDefault="00051862" w:rsidP="00051862">
      <w:pPr>
        <w:numPr>
          <w:ilvl w:val="0"/>
          <w:numId w:val="17"/>
        </w:numPr>
        <w:spacing w:line="360" w:lineRule="auto"/>
        <w:rPr>
          <w:sz w:val="24"/>
        </w:rPr>
      </w:pPr>
      <w:r w:rsidRPr="000A358D">
        <w:rPr>
          <w:rFonts w:hint="eastAsia"/>
          <w:sz w:val="24"/>
        </w:rPr>
        <w:t>用户群体分类服务。</w:t>
      </w:r>
    </w:p>
    <w:p w:rsidR="00051862" w:rsidRPr="000A358D" w:rsidRDefault="00051862" w:rsidP="00051862">
      <w:pPr>
        <w:spacing w:after="156" w:line="360" w:lineRule="auto"/>
        <w:ind w:firstLine="482"/>
        <w:rPr>
          <w:sz w:val="24"/>
        </w:rPr>
      </w:pPr>
      <w:r w:rsidRPr="000A358D">
        <w:rPr>
          <w:rFonts w:hint="eastAsia"/>
          <w:sz w:val="24"/>
        </w:rPr>
        <w:t>用户拨打电话进入客户服务系统，系统可利用主叫号码通过</w:t>
      </w:r>
      <w:r w:rsidRPr="000A358D">
        <w:rPr>
          <w:rFonts w:hint="eastAsia"/>
          <w:sz w:val="24"/>
        </w:rPr>
        <w:t>CRM</w:t>
      </w:r>
      <w:r w:rsidRPr="000A358D">
        <w:rPr>
          <w:rFonts w:hint="eastAsia"/>
          <w:sz w:val="24"/>
        </w:rPr>
        <w:t>识别用户身份，当转接坐席时，通过</w:t>
      </w:r>
      <w:r w:rsidRPr="000A358D">
        <w:rPr>
          <w:rFonts w:hint="eastAsia"/>
          <w:sz w:val="24"/>
        </w:rPr>
        <w:t>CRM</w:t>
      </w:r>
      <w:r w:rsidRPr="000A358D">
        <w:rPr>
          <w:rFonts w:hint="eastAsia"/>
          <w:sz w:val="24"/>
        </w:rPr>
        <w:t>可查询用户相关资料、服务历史记录及历史服务内容。客户服务代表可以及时准确的了解客户问题，给客户提供更加满意的服务。如果是新客户，数据库中没有该用户的历史资料，那么通过首次沟通，客户代表也会将该用户的信息录入</w:t>
      </w:r>
      <w:r w:rsidRPr="000A358D">
        <w:rPr>
          <w:rFonts w:hint="eastAsia"/>
          <w:sz w:val="24"/>
        </w:rPr>
        <w:t>CRM</w:t>
      </w:r>
      <w:r w:rsidRPr="000A358D">
        <w:rPr>
          <w:rFonts w:hint="eastAsia"/>
          <w:sz w:val="24"/>
        </w:rPr>
        <w:t>数据库中，根据用户的类别</w:t>
      </w:r>
      <w:r w:rsidRPr="000A358D">
        <w:rPr>
          <w:rFonts w:hint="eastAsia"/>
          <w:sz w:val="24"/>
        </w:rPr>
        <w:t>(VIP</w:t>
      </w:r>
      <w:r w:rsidRPr="000A358D">
        <w:rPr>
          <w:rFonts w:hint="eastAsia"/>
          <w:sz w:val="24"/>
        </w:rPr>
        <w:t>、普通用户</w:t>
      </w:r>
      <w:r w:rsidRPr="000A358D">
        <w:rPr>
          <w:rFonts w:hint="eastAsia"/>
          <w:sz w:val="24"/>
        </w:rPr>
        <w:t>)</w:t>
      </w:r>
      <w:r w:rsidRPr="000A358D">
        <w:rPr>
          <w:rFonts w:hint="eastAsia"/>
          <w:sz w:val="24"/>
        </w:rPr>
        <w:t>建立用户信息档案。</w:t>
      </w:r>
    </w:p>
    <w:p w:rsidR="00051862" w:rsidRPr="000A358D" w:rsidRDefault="00051862" w:rsidP="00051862">
      <w:pPr>
        <w:numPr>
          <w:ilvl w:val="0"/>
          <w:numId w:val="17"/>
        </w:numPr>
        <w:spacing w:line="360" w:lineRule="auto"/>
        <w:rPr>
          <w:sz w:val="24"/>
        </w:rPr>
      </w:pPr>
      <w:r w:rsidRPr="000A358D">
        <w:rPr>
          <w:rFonts w:hint="eastAsia"/>
          <w:sz w:val="24"/>
        </w:rPr>
        <w:t>建立问题库。</w:t>
      </w:r>
    </w:p>
    <w:p w:rsidR="00051862" w:rsidRPr="000A358D" w:rsidRDefault="00051862" w:rsidP="00051862">
      <w:pPr>
        <w:spacing w:after="156" w:line="360" w:lineRule="auto"/>
        <w:ind w:firstLine="482"/>
        <w:rPr>
          <w:sz w:val="24"/>
        </w:rPr>
      </w:pPr>
      <w:r w:rsidRPr="000A358D">
        <w:rPr>
          <w:rFonts w:hint="eastAsia"/>
          <w:sz w:val="24"/>
        </w:rPr>
        <w:t>用户日常提出的问题及对应的解决方法是客户服务工作的宝贵资源，同花顺建立完整的专家库、问题知识库和标准问题解答系统，来保障用户的服务质量。</w:t>
      </w:r>
    </w:p>
    <w:p w:rsidR="00051862" w:rsidRPr="000A358D" w:rsidRDefault="00051862" w:rsidP="00051862">
      <w:pPr>
        <w:numPr>
          <w:ilvl w:val="0"/>
          <w:numId w:val="17"/>
        </w:numPr>
        <w:spacing w:line="360" w:lineRule="auto"/>
        <w:rPr>
          <w:sz w:val="24"/>
        </w:rPr>
      </w:pPr>
      <w:r w:rsidRPr="000A358D">
        <w:rPr>
          <w:rFonts w:hint="eastAsia"/>
          <w:sz w:val="24"/>
        </w:rPr>
        <w:t>投诉受理。</w:t>
      </w:r>
    </w:p>
    <w:p w:rsidR="00051862" w:rsidRPr="000A358D" w:rsidRDefault="00051862" w:rsidP="00051862">
      <w:pPr>
        <w:spacing w:after="156" w:line="360" w:lineRule="auto"/>
        <w:ind w:firstLine="482"/>
        <w:rPr>
          <w:sz w:val="24"/>
        </w:rPr>
      </w:pPr>
      <w:r w:rsidRPr="000A358D">
        <w:rPr>
          <w:rFonts w:hint="eastAsia"/>
          <w:sz w:val="24"/>
        </w:rPr>
        <w:t>客户可通过人工、网站等各种渠道投诉问题，客户代表将及时处理或转交相关部门进行处理，同时密切根据处理情况及时回复用户，实现闭环的服务流程，</w:t>
      </w:r>
      <w:r w:rsidRPr="000A358D">
        <w:rPr>
          <w:rFonts w:hint="eastAsia"/>
          <w:sz w:val="24"/>
        </w:rPr>
        <w:lastRenderedPageBreak/>
        <w:t>切实解决客户问题，提升企业形象，提高客户忠诚度。</w:t>
      </w:r>
    </w:p>
    <w:p w:rsidR="00051862" w:rsidRPr="00044189" w:rsidRDefault="00051862" w:rsidP="00051862">
      <w:pPr>
        <w:pStyle w:val="a6"/>
        <w:numPr>
          <w:ilvl w:val="0"/>
          <w:numId w:val="17"/>
        </w:numPr>
        <w:spacing w:after="156"/>
        <w:ind w:firstLineChars="0"/>
      </w:pPr>
      <w:r w:rsidRPr="00044189">
        <w:rPr>
          <w:rFonts w:hint="eastAsia"/>
        </w:rPr>
        <w:t>主动服务。</w:t>
      </w:r>
    </w:p>
    <w:p w:rsidR="00051862" w:rsidRDefault="00051862" w:rsidP="00051862">
      <w:pPr>
        <w:spacing w:line="360" w:lineRule="auto"/>
        <w:ind w:firstLineChars="200" w:firstLine="480"/>
        <w:rPr>
          <w:sz w:val="24"/>
        </w:rPr>
      </w:pPr>
      <w:r w:rsidRPr="000A358D">
        <w:rPr>
          <w:rFonts w:hint="eastAsia"/>
          <w:sz w:val="24"/>
        </w:rPr>
        <w:t>回访客户代表通过外拨电话等形式主动定期联系对应客户，了解为客户提供客户回访、征求客户的意见和建议等服务。</w:t>
      </w:r>
    </w:p>
    <w:p w:rsidR="00051862" w:rsidRPr="000B34B6" w:rsidRDefault="00051862" w:rsidP="00051862">
      <w:pPr>
        <w:numPr>
          <w:ilvl w:val="0"/>
          <w:numId w:val="8"/>
        </w:numPr>
        <w:tabs>
          <w:tab w:val="clear" w:pos="902"/>
        </w:tabs>
        <w:spacing w:after="156" w:line="360" w:lineRule="auto"/>
        <w:ind w:left="420"/>
        <w:rPr>
          <w:rFonts w:ascii="宋体" w:hAnsi="宋体"/>
          <w:b/>
          <w:color w:val="000000"/>
          <w:sz w:val="24"/>
        </w:rPr>
      </w:pPr>
      <w:r w:rsidRPr="000B34B6">
        <w:rPr>
          <w:rFonts w:ascii="宋体" w:hAnsi="宋体" w:hint="eastAsia"/>
          <w:b/>
          <w:color w:val="000000"/>
          <w:sz w:val="24"/>
        </w:rPr>
        <w:t>项目成员保障承诺</w:t>
      </w:r>
    </w:p>
    <w:p w:rsidR="00051862" w:rsidRDefault="00051862" w:rsidP="00051862">
      <w:pPr>
        <w:spacing w:after="156" w:line="360" w:lineRule="auto"/>
        <w:ind w:firstLineChars="200" w:firstLine="480"/>
        <w:rPr>
          <w:rFonts w:ascii="宋体" w:hAnsi="宋体"/>
          <w:color w:val="000000"/>
          <w:sz w:val="24"/>
        </w:rPr>
      </w:pPr>
      <w:r>
        <w:rPr>
          <w:rFonts w:ascii="宋体" w:hAnsi="宋体" w:hint="eastAsia"/>
          <w:color w:val="000000"/>
          <w:sz w:val="24"/>
        </w:rPr>
        <w:t>本次项目组织结构中</w:t>
      </w:r>
      <w:r w:rsidRPr="00044189">
        <w:rPr>
          <w:rFonts w:ascii="宋体" w:hAnsi="宋体" w:hint="eastAsia"/>
          <w:color w:val="000000"/>
          <w:sz w:val="24"/>
        </w:rPr>
        <w:t>的每个成员在项目实施过程中</w:t>
      </w:r>
      <w:r>
        <w:rPr>
          <w:rFonts w:ascii="宋体" w:hAnsi="宋体" w:hint="eastAsia"/>
          <w:color w:val="000000"/>
          <w:sz w:val="24"/>
        </w:rPr>
        <w:t>将严格建立考核制度</w:t>
      </w:r>
      <w:r w:rsidRPr="00044189">
        <w:rPr>
          <w:rFonts w:ascii="宋体" w:hAnsi="宋体" w:hint="eastAsia"/>
          <w:color w:val="000000"/>
          <w:sz w:val="24"/>
        </w:rPr>
        <w:t>，</w:t>
      </w:r>
      <w:r>
        <w:rPr>
          <w:rFonts w:ascii="宋体" w:hAnsi="宋体" w:hint="eastAsia"/>
          <w:color w:val="000000"/>
          <w:sz w:val="24"/>
        </w:rPr>
        <w:t>保障开发质量。</w:t>
      </w:r>
      <w:r w:rsidRPr="00044189">
        <w:rPr>
          <w:rFonts w:ascii="宋体" w:hAnsi="宋体" w:hint="eastAsia"/>
          <w:color w:val="000000"/>
          <w:sz w:val="24"/>
        </w:rPr>
        <w:t>项目实施过程中，</w:t>
      </w:r>
      <w:r>
        <w:rPr>
          <w:rFonts w:ascii="宋体" w:hAnsi="宋体" w:hint="eastAsia"/>
          <w:color w:val="000000"/>
          <w:sz w:val="24"/>
        </w:rPr>
        <w:t>我司</w:t>
      </w:r>
      <w:r w:rsidRPr="00044189">
        <w:rPr>
          <w:rFonts w:ascii="宋体" w:hAnsi="宋体" w:hint="eastAsia"/>
          <w:color w:val="000000"/>
          <w:sz w:val="24"/>
        </w:rPr>
        <w:t>提供现场服务。</w:t>
      </w:r>
    </w:p>
    <w:p w:rsidR="00051862" w:rsidRPr="00051862" w:rsidRDefault="008D6D3A" w:rsidP="008D6D3A">
      <w:pPr>
        <w:spacing w:after="156" w:line="360" w:lineRule="auto"/>
        <w:ind w:firstLineChars="200" w:firstLine="480"/>
      </w:pPr>
      <w:r>
        <w:rPr>
          <w:rFonts w:ascii="宋体" w:hAnsi="宋体" w:hint="eastAsia"/>
          <w:color w:val="000000"/>
          <w:sz w:val="24"/>
        </w:rPr>
        <w:t>本项目</w:t>
      </w:r>
      <w:r>
        <w:rPr>
          <w:rFonts w:ascii="宋体" w:hAnsi="宋体"/>
          <w:color w:val="000000"/>
          <w:sz w:val="24"/>
        </w:rPr>
        <w:t>免费</w:t>
      </w:r>
      <w:r>
        <w:rPr>
          <w:rFonts w:ascii="宋体" w:hAnsi="宋体" w:hint="eastAsia"/>
          <w:color w:val="000000"/>
          <w:sz w:val="24"/>
        </w:rPr>
        <w:t>售后服务</w:t>
      </w:r>
      <w:r>
        <w:rPr>
          <w:rFonts w:ascii="宋体" w:hAnsi="宋体"/>
          <w:color w:val="000000"/>
          <w:sz w:val="24"/>
        </w:rPr>
        <w:t>期为</w:t>
      </w:r>
      <w:r>
        <w:rPr>
          <w:rFonts w:ascii="宋体" w:hAnsi="宋体" w:hint="eastAsia"/>
          <w:color w:val="000000"/>
          <w:sz w:val="24"/>
        </w:rPr>
        <w:t>自</w:t>
      </w:r>
      <w:r>
        <w:rPr>
          <w:rFonts w:ascii="宋体" w:hAnsi="宋体"/>
          <w:color w:val="000000"/>
          <w:sz w:val="24"/>
        </w:rPr>
        <w:t>项目验收之日起</w:t>
      </w:r>
      <w:r>
        <w:rPr>
          <w:rFonts w:ascii="宋体" w:hAnsi="宋体" w:hint="eastAsia"/>
          <w:color w:val="000000"/>
          <w:sz w:val="24"/>
        </w:rPr>
        <w:t>1年</w:t>
      </w:r>
      <w:r>
        <w:rPr>
          <w:rFonts w:ascii="宋体" w:hAnsi="宋体"/>
          <w:color w:val="000000"/>
          <w:sz w:val="24"/>
        </w:rPr>
        <w:t>，</w:t>
      </w:r>
      <w:r>
        <w:rPr>
          <w:rFonts w:ascii="宋体" w:hAnsi="宋体" w:hint="eastAsia"/>
          <w:color w:val="000000"/>
          <w:sz w:val="24"/>
        </w:rPr>
        <w:t>1年</w:t>
      </w:r>
      <w:r>
        <w:rPr>
          <w:rFonts w:ascii="宋体" w:hAnsi="宋体"/>
          <w:color w:val="000000"/>
          <w:sz w:val="24"/>
        </w:rPr>
        <w:t>后，按照合同金额</w:t>
      </w:r>
      <w:r>
        <w:rPr>
          <w:rFonts w:ascii="宋体" w:hAnsi="宋体" w:hint="eastAsia"/>
          <w:color w:val="000000"/>
          <w:sz w:val="24"/>
        </w:rPr>
        <w:t>10</w:t>
      </w:r>
      <w:r>
        <w:rPr>
          <w:rFonts w:ascii="宋体" w:hAnsi="宋体"/>
          <w:color w:val="000000"/>
          <w:sz w:val="24"/>
        </w:rPr>
        <w:t>%收取项目维护费。</w:t>
      </w:r>
    </w:p>
    <w:p w:rsidR="00051862" w:rsidRDefault="00051862" w:rsidP="00051862">
      <w:pPr>
        <w:pStyle w:val="1"/>
        <w:ind w:left="659" w:hanging="659"/>
      </w:pPr>
      <w:r>
        <w:rPr>
          <w:rFonts w:hint="eastAsia"/>
        </w:rPr>
        <w:t>保密</w:t>
      </w:r>
      <w:r>
        <w:t>承诺</w:t>
      </w:r>
    </w:p>
    <w:p w:rsidR="00051862" w:rsidRPr="000E565E" w:rsidRDefault="00051862" w:rsidP="000E565E">
      <w:pPr>
        <w:spacing w:line="360" w:lineRule="auto"/>
        <w:jc w:val="left"/>
        <w:rPr>
          <w:sz w:val="24"/>
        </w:rPr>
      </w:pPr>
      <w:r w:rsidRPr="000E565E">
        <w:rPr>
          <w:rFonts w:hint="eastAsia"/>
          <w:sz w:val="24"/>
        </w:rPr>
        <w:t>致</w:t>
      </w:r>
      <w:r w:rsidR="000E565E" w:rsidRPr="000E565E">
        <w:rPr>
          <w:rFonts w:hint="eastAsia"/>
          <w:sz w:val="24"/>
        </w:rPr>
        <w:t>兴业证券股份有限公司</w:t>
      </w:r>
      <w:r w:rsidR="000E565E" w:rsidRPr="000E565E">
        <w:rPr>
          <w:sz w:val="24"/>
        </w:rPr>
        <w:t>：</w:t>
      </w:r>
    </w:p>
    <w:p w:rsidR="00051862" w:rsidRPr="00083472" w:rsidRDefault="00051862" w:rsidP="00051862">
      <w:pPr>
        <w:spacing w:line="360" w:lineRule="auto"/>
        <w:ind w:firstLineChars="200" w:firstLine="480"/>
        <w:rPr>
          <w:rFonts w:asciiTheme="minorEastAsia" w:hAnsiTheme="minorEastAsia"/>
          <w:sz w:val="24"/>
        </w:rPr>
      </w:pPr>
      <w:r w:rsidRPr="00083472">
        <w:rPr>
          <w:rFonts w:asciiTheme="minorEastAsia" w:hAnsiTheme="minorEastAsia" w:hint="eastAsia"/>
          <w:sz w:val="24"/>
        </w:rPr>
        <w:t>鉴于</w:t>
      </w:r>
      <w:r w:rsidR="000E565E" w:rsidRPr="000E565E">
        <w:rPr>
          <w:rFonts w:hint="eastAsia"/>
          <w:sz w:val="24"/>
        </w:rPr>
        <w:t>兴业证券股份有限公司</w:t>
      </w:r>
      <w:r w:rsidRPr="00083472">
        <w:rPr>
          <w:rFonts w:asciiTheme="minorEastAsia" w:hAnsiTheme="minorEastAsia" w:hint="eastAsia"/>
          <w:sz w:val="24"/>
        </w:rPr>
        <w:t>拟就</w:t>
      </w:r>
      <w:r w:rsidR="000E565E">
        <w:rPr>
          <w:rFonts w:asciiTheme="minorEastAsia" w:hAnsiTheme="minorEastAsia" w:hint="eastAsia"/>
          <w:sz w:val="24"/>
        </w:rPr>
        <w:t>H</w:t>
      </w:r>
      <w:r w:rsidR="000E565E">
        <w:rPr>
          <w:rFonts w:asciiTheme="minorEastAsia" w:hAnsiTheme="minorEastAsia"/>
          <w:sz w:val="24"/>
        </w:rPr>
        <w:t>TML5</w:t>
      </w:r>
      <w:r w:rsidR="000E565E">
        <w:rPr>
          <w:rFonts w:asciiTheme="minorEastAsia" w:hAnsiTheme="minorEastAsia" w:hint="eastAsia"/>
          <w:sz w:val="24"/>
        </w:rPr>
        <w:t>行情</w:t>
      </w:r>
      <w:r w:rsidR="000E565E">
        <w:rPr>
          <w:rFonts w:asciiTheme="minorEastAsia" w:hAnsiTheme="minorEastAsia"/>
          <w:sz w:val="24"/>
        </w:rPr>
        <w:t>和交易</w:t>
      </w:r>
      <w:r w:rsidR="000E565E">
        <w:rPr>
          <w:rFonts w:asciiTheme="minorEastAsia" w:hAnsiTheme="minorEastAsia" w:hint="eastAsia"/>
          <w:sz w:val="24"/>
        </w:rPr>
        <w:t>系统</w:t>
      </w:r>
      <w:r w:rsidRPr="00083472">
        <w:rPr>
          <w:rFonts w:asciiTheme="minorEastAsia" w:hAnsiTheme="minorEastAsia" w:hint="eastAsia"/>
          <w:sz w:val="24"/>
        </w:rPr>
        <w:t>项目对外公开招标，而乙方作为符合资格的招标对象拟参与该项目的竞标，现</w:t>
      </w:r>
      <w:r w:rsidR="000E565E">
        <w:rPr>
          <w:rFonts w:asciiTheme="minorEastAsia" w:hAnsiTheme="minorEastAsia" w:hint="eastAsia"/>
          <w:sz w:val="24"/>
        </w:rPr>
        <w:t>针对本次</w:t>
      </w:r>
      <w:r w:rsidR="000E565E">
        <w:rPr>
          <w:rFonts w:asciiTheme="minorEastAsia" w:hAnsiTheme="minorEastAsia"/>
          <w:sz w:val="24"/>
        </w:rPr>
        <w:t>项目作如下承诺</w:t>
      </w:r>
      <w:r w:rsidRPr="00083472">
        <w:rPr>
          <w:rFonts w:asciiTheme="minorEastAsia" w:hAnsiTheme="minorEastAsia" w:hint="eastAsia"/>
          <w:sz w:val="24"/>
        </w:rPr>
        <w:t>：</w:t>
      </w:r>
    </w:p>
    <w:p w:rsidR="00051862" w:rsidRPr="00083472" w:rsidRDefault="000E565E" w:rsidP="00051862">
      <w:pPr>
        <w:spacing w:line="360" w:lineRule="auto"/>
        <w:ind w:firstLineChars="200" w:firstLine="480"/>
        <w:rPr>
          <w:rFonts w:asciiTheme="minorEastAsia" w:hAnsiTheme="minorEastAsia"/>
          <w:sz w:val="24"/>
        </w:rPr>
      </w:pPr>
      <w:r>
        <w:rPr>
          <w:rFonts w:asciiTheme="minorEastAsia" w:hAnsiTheme="minorEastAsia" w:hint="eastAsia"/>
          <w:sz w:val="24"/>
        </w:rPr>
        <w:t>浙江核新同花顺网络信息股份有限公司</w:t>
      </w:r>
      <w:r w:rsidR="00051862" w:rsidRPr="00083472">
        <w:rPr>
          <w:rFonts w:asciiTheme="minorEastAsia" w:hAnsiTheme="minorEastAsia" w:hint="eastAsia"/>
          <w:sz w:val="24"/>
        </w:rPr>
        <w:t>对</w:t>
      </w:r>
      <w:r>
        <w:rPr>
          <w:rFonts w:asciiTheme="minorEastAsia" w:hAnsiTheme="minorEastAsia" w:hint="eastAsia"/>
          <w:sz w:val="24"/>
        </w:rPr>
        <w:t>兴业证券股份有限公司</w:t>
      </w:r>
      <w:r w:rsidR="00051862" w:rsidRPr="00083472">
        <w:rPr>
          <w:rFonts w:asciiTheme="minorEastAsia" w:hAnsiTheme="minorEastAsia" w:hint="eastAsia"/>
          <w:sz w:val="24"/>
        </w:rPr>
        <w:t>本次招标项目工作过程中涉及到的内幕信息、商业秘密或者所获得或知悉的秘密信息及未公开信息均负有严格的保密义务。</w:t>
      </w:r>
      <w:r>
        <w:rPr>
          <w:rFonts w:asciiTheme="minorEastAsia" w:hAnsiTheme="minorEastAsia" w:hint="eastAsia"/>
          <w:sz w:val="24"/>
        </w:rPr>
        <w:t>浙江核新同花顺网络信息股份有限公司</w:t>
      </w:r>
      <w:r w:rsidR="00051862" w:rsidRPr="00083472">
        <w:rPr>
          <w:rFonts w:asciiTheme="minorEastAsia" w:hAnsiTheme="minorEastAsia" w:hint="eastAsia"/>
          <w:sz w:val="24"/>
        </w:rPr>
        <w:t>不得在事先未取得</w:t>
      </w:r>
      <w:r>
        <w:rPr>
          <w:rFonts w:asciiTheme="minorEastAsia" w:hAnsiTheme="minorEastAsia" w:hint="eastAsia"/>
          <w:sz w:val="24"/>
        </w:rPr>
        <w:t>兴业证券股份有限公司</w:t>
      </w:r>
      <w:r w:rsidR="00051862" w:rsidRPr="00083472">
        <w:rPr>
          <w:rFonts w:asciiTheme="minorEastAsia" w:hAnsiTheme="minorEastAsia" w:hint="eastAsia"/>
          <w:sz w:val="24"/>
        </w:rPr>
        <w:t>书面同意之前，在任何时间以任何方式予以泄露。</w:t>
      </w:r>
    </w:p>
    <w:p w:rsidR="00051862" w:rsidRPr="00083472" w:rsidRDefault="00051862" w:rsidP="00051862">
      <w:pPr>
        <w:spacing w:line="360" w:lineRule="auto"/>
        <w:ind w:firstLineChars="200" w:firstLine="480"/>
        <w:rPr>
          <w:rFonts w:asciiTheme="minorEastAsia" w:hAnsiTheme="minorEastAsia"/>
          <w:sz w:val="24"/>
        </w:rPr>
      </w:pPr>
      <w:r w:rsidRPr="00083472">
        <w:rPr>
          <w:rFonts w:asciiTheme="minorEastAsia" w:hAnsiTheme="minorEastAsia" w:hint="eastAsia"/>
          <w:sz w:val="24"/>
        </w:rPr>
        <w:t>保密期限：</w:t>
      </w:r>
      <w:r w:rsidR="000E565E">
        <w:rPr>
          <w:rFonts w:asciiTheme="minorEastAsia" w:hAnsiTheme="minorEastAsia" w:hint="eastAsia"/>
          <w:sz w:val="24"/>
        </w:rPr>
        <w:t>此承诺</w:t>
      </w:r>
      <w:r w:rsidRPr="00083472">
        <w:rPr>
          <w:rFonts w:asciiTheme="minorEastAsia" w:hAnsiTheme="minorEastAsia" w:hint="eastAsia"/>
          <w:sz w:val="24"/>
        </w:rPr>
        <w:t>长期有效，</w:t>
      </w:r>
      <w:r w:rsidR="000E565E">
        <w:rPr>
          <w:rFonts w:asciiTheme="minorEastAsia" w:hAnsiTheme="minorEastAsia" w:hint="eastAsia"/>
          <w:sz w:val="24"/>
        </w:rPr>
        <w:t>浙江核新同花顺网络信息股份有限公司</w:t>
      </w:r>
      <w:r w:rsidRPr="00083472">
        <w:rPr>
          <w:rFonts w:asciiTheme="minorEastAsia" w:hAnsiTheme="minorEastAsia" w:hint="eastAsia"/>
          <w:sz w:val="24"/>
        </w:rPr>
        <w:t>必须严格保密，直到从</w:t>
      </w:r>
      <w:r w:rsidR="000E565E">
        <w:rPr>
          <w:rFonts w:asciiTheme="minorEastAsia" w:hAnsiTheme="minorEastAsia" w:hint="eastAsia"/>
          <w:sz w:val="24"/>
        </w:rPr>
        <w:t>兴业证券股份有限公司</w:t>
      </w:r>
      <w:r w:rsidRPr="00083472">
        <w:rPr>
          <w:rFonts w:asciiTheme="minorEastAsia" w:hAnsiTheme="minorEastAsia" w:hint="eastAsia"/>
          <w:sz w:val="24"/>
        </w:rPr>
        <w:t>知悉的信息为向公众公开信息。</w:t>
      </w:r>
    </w:p>
    <w:p w:rsidR="00051862" w:rsidRDefault="00051862" w:rsidP="00051862"/>
    <w:p w:rsidR="000E565E" w:rsidRDefault="000E565E" w:rsidP="00051862"/>
    <w:p w:rsidR="000E565E" w:rsidRDefault="000E565E" w:rsidP="00051862"/>
    <w:p w:rsidR="000E565E" w:rsidRPr="000E565E" w:rsidRDefault="000E565E" w:rsidP="000E565E">
      <w:pPr>
        <w:spacing w:line="360" w:lineRule="auto"/>
        <w:jc w:val="right"/>
        <w:rPr>
          <w:rFonts w:asciiTheme="minorEastAsia" w:eastAsiaTheme="minorEastAsia" w:hAnsiTheme="minorEastAsia"/>
          <w:sz w:val="24"/>
        </w:rPr>
      </w:pPr>
      <w:r w:rsidRPr="000E565E">
        <w:rPr>
          <w:rFonts w:asciiTheme="minorEastAsia" w:eastAsiaTheme="minorEastAsia" w:hAnsiTheme="minorEastAsia" w:hint="eastAsia"/>
          <w:sz w:val="24"/>
        </w:rPr>
        <w:t>承诺人</w:t>
      </w:r>
      <w:r w:rsidRPr="000E565E">
        <w:rPr>
          <w:rFonts w:asciiTheme="minorEastAsia" w:eastAsiaTheme="minorEastAsia" w:hAnsiTheme="minorEastAsia"/>
          <w:sz w:val="24"/>
        </w:rPr>
        <w:t>：浙江核新同花顺网络信息股份有限公司</w:t>
      </w:r>
    </w:p>
    <w:p w:rsidR="000E565E" w:rsidRPr="000E565E" w:rsidRDefault="000E565E" w:rsidP="000E565E">
      <w:pPr>
        <w:spacing w:line="360" w:lineRule="auto"/>
        <w:ind w:right="480" w:firstLineChars="1350" w:firstLine="3240"/>
        <w:rPr>
          <w:rFonts w:asciiTheme="minorEastAsia" w:eastAsiaTheme="minorEastAsia" w:hAnsiTheme="minorEastAsia"/>
          <w:sz w:val="24"/>
        </w:rPr>
      </w:pPr>
      <w:r w:rsidRPr="000E565E">
        <w:rPr>
          <w:rFonts w:asciiTheme="minorEastAsia" w:eastAsiaTheme="minorEastAsia" w:hAnsiTheme="minorEastAsia" w:hint="eastAsia"/>
          <w:sz w:val="24"/>
        </w:rPr>
        <w:t>日期：2015年7月15日</w:t>
      </w:r>
    </w:p>
    <w:p w:rsidR="000E565E" w:rsidRPr="000E565E" w:rsidRDefault="000E565E" w:rsidP="00051862"/>
    <w:p w:rsidR="00910F45" w:rsidRDefault="00910F45" w:rsidP="00910F45">
      <w:pPr>
        <w:spacing w:line="360" w:lineRule="auto"/>
        <w:ind w:firstLineChars="177" w:firstLine="372"/>
      </w:pPr>
    </w:p>
    <w:sectPr w:rsidR="00910F45" w:rsidSect="005E550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2855" w:rsidRDefault="002D2855" w:rsidP="001321B6">
      <w:r>
        <w:separator/>
      </w:r>
    </w:p>
  </w:endnote>
  <w:endnote w:type="continuationSeparator" w:id="0">
    <w:p w:rsidR="002D2855" w:rsidRDefault="002D2855" w:rsidP="001321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altName w:val="Calibri"/>
    <w:charset w:val="00"/>
    <w:family w:val="swiss"/>
    <w:pitch w:val="variable"/>
    <w:sig w:usb0="00000001" w:usb1="4000207B" w:usb2="00000000" w:usb3="00000000" w:csb0="0000019F" w:csb1="00000000"/>
  </w:font>
  <w:font w:name="仿宋_GB2312">
    <w:altName w:val="仿宋"/>
    <w:charset w:val="86"/>
    <w:family w:val="modern"/>
    <w:pitch w:val="fixed"/>
    <w:sig w:usb0="00000000" w:usb1="080E0000" w:usb2="00000010" w:usb3="00000000" w:csb0="00040000" w:csb1="00000000"/>
  </w:font>
  <w:font w:name="MS Gothic">
    <w:altName w:val="ＭＳ ゴシック"/>
    <w:panose1 w:val="020B0609070205080204"/>
    <w:charset w:val="80"/>
    <w:family w:val="modern"/>
    <w:pitch w:val="fixed"/>
    <w:sig w:usb0="E00002FF" w:usb1="6AC7FDFB" w:usb2="00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48" w:rsidRPr="008A592F" w:rsidRDefault="00623448" w:rsidP="005E5509">
    <w:pPr>
      <w:pStyle w:val="a4"/>
    </w:pPr>
    <w:r w:rsidRPr="00924376">
      <w:rPr>
        <w:noProof/>
      </w:rPr>
      <w:drawing>
        <wp:inline distT="0" distB="0" distL="0" distR="0">
          <wp:extent cx="685800" cy="228600"/>
          <wp:effectExtent l="0" t="0" r="0" b="0"/>
          <wp:docPr id="2" name="图片 2" descr="说明: 同花顺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944" descr="说明: 同花顺标志"/>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proofErr w:type="gramStart"/>
    <w:r>
      <w:rPr>
        <w:rFonts w:hint="eastAsia"/>
      </w:rPr>
      <w:t>浙江</w:t>
    </w:r>
    <w:r w:rsidRPr="00EC2EDF">
      <w:rPr>
        <w:rFonts w:hint="eastAsia"/>
      </w:rPr>
      <w:t>核新</w:t>
    </w:r>
    <w:r>
      <w:rPr>
        <w:rFonts w:hint="eastAsia"/>
      </w:rPr>
      <w:t>同</w:t>
    </w:r>
    <w:proofErr w:type="gramEnd"/>
    <w:r>
      <w:rPr>
        <w:rFonts w:hint="eastAsia"/>
      </w:rPr>
      <w:t>花</w:t>
    </w:r>
    <w:proofErr w:type="gramStart"/>
    <w:r>
      <w:rPr>
        <w:rFonts w:hint="eastAsia"/>
      </w:rPr>
      <w:t>顺网络</w:t>
    </w:r>
    <w:proofErr w:type="gramEnd"/>
    <w:r>
      <w:rPr>
        <w:rFonts w:hint="eastAsia"/>
      </w:rPr>
      <w:t>信息股份</w:t>
    </w:r>
    <w:r w:rsidRPr="00EC2EDF">
      <w:rPr>
        <w:rFonts w:hint="eastAsia"/>
      </w:rPr>
      <w:t xml:space="preserve">有限公司　</w:t>
    </w:r>
    <w:r w:rsidRPr="00EC2EDF">
      <w:rPr>
        <w:rFonts w:ascii="MS Gothic" w:eastAsia="MS Gothic" w:hAnsi="MS Gothic" w:hint="eastAsia"/>
      </w:rPr>
      <w:t xml:space="preserve">ⓒ　</w:t>
    </w:r>
    <w:r w:rsidRPr="00EC2EDF">
      <w:rPr>
        <w:rFonts w:hint="eastAsia"/>
      </w:rPr>
      <w:t>版权所有</w:t>
    </w:r>
    <w:r>
      <w:rPr>
        <w:rFonts w:hint="eastAsia"/>
      </w:rPr>
      <w:t>第</w:t>
    </w:r>
    <w:r>
      <w:rPr>
        <w:rStyle w:val="a5"/>
      </w:rPr>
      <w:fldChar w:fldCharType="begin"/>
    </w:r>
    <w:r>
      <w:rPr>
        <w:rStyle w:val="a5"/>
      </w:rPr>
      <w:instrText xml:space="preserve"> PAGE </w:instrText>
    </w:r>
    <w:r>
      <w:rPr>
        <w:rStyle w:val="a5"/>
      </w:rPr>
      <w:fldChar w:fldCharType="separate"/>
    </w:r>
    <w:r w:rsidR="00D04093">
      <w:rPr>
        <w:rStyle w:val="a5"/>
        <w:noProof/>
      </w:rPr>
      <w:t>6</w:t>
    </w:r>
    <w:r>
      <w:rPr>
        <w:rStyle w:val="a5"/>
      </w:rPr>
      <w:fldChar w:fldCharType="end"/>
    </w:r>
    <w:proofErr w:type="gramStart"/>
    <w:r>
      <w:rPr>
        <w:rStyle w:val="a5"/>
        <w:rFonts w:hint="eastAsia"/>
      </w:rPr>
      <w:t>页共</w:t>
    </w:r>
    <w:proofErr w:type="gramEnd"/>
    <w:r>
      <w:rPr>
        <w:rStyle w:val="a5"/>
      </w:rPr>
      <w:fldChar w:fldCharType="begin"/>
    </w:r>
    <w:r>
      <w:rPr>
        <w:rStyle w:val="a5"/>
      </w:rPr>
      <w:instrText xml:space="preserve"> NUMPAGES </w:instrText>
    </w:r>
    <w:r>
      <w:rPr>
        <w:rStyle w:val="a5"/>
      </w:rPr>
      <w:fldChar w:fldCharType="separate"/>
    </w:r>
    <w:r w:rsidR="00D04093">
      <w:rPr>
        <w:rStyle w:val="a5"/>
        <w:noProof/>
      </w:rPr>
      <w:t>38</w:t>
    </w:r>
    <w:r>
      <w:rPr>
        <w:rStyle w:val="a5"/>
      </w:rPr>
      <w:fldChar w:fldCharType="end"/>
    </w:r>
    <w:r>
      <w:rPr>
        <w:rStyle w:val="a5"/>
        <w:rFonts w:hint="eastAsia"/>
      </w:rPr>
      <w:t>页</w:t>
    </w:r>
  </w:p>
  <w:p w:rsidR="00623448" w:rsidRPr="005E5509" w:rsidRDefault="00623448">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48" w:rsidRPr="008A592F" w:rsidRDefault="00623448" w:rsidP="004C0CFD">
    <w:pPr>
      <w:pStyle w:val="a4"/>
    </w:pPr>
    <w:r w:rsidRPr="00924376">
      <w:rPr>
        <w:noProof/>
      </w:rPr>
      <w:drawing>
        <wp:inline distT="0" distB="0" distL="0" distR="0">
          <wp:extent cx="685800" cy="228600"/>
          <wp:effectExtent l="0" t="0" r="0" b="0"/>
          <wp:docPr id="3" name="图片 3" descr="说明: 同花顺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944" descr="说明: 同花顺标志"/>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proofErr w:type="gramStart"/>
    <w:r>
      <w:rPr>
        <w:rFonts w:hint="eastAsia"/>
      </w:rPr>
      <w:t>浙江</w:t>
    </w:r>
    <w:r w:rsidRPr="00EC2EDF">
      <w:rPr>
        <w:rFonts w:hint="eastAsia"/>
      </w:rPr>
      <w:t>核新</w:t>
    </w:r>
    <w:r>
      <w:rPr>
        <w:rFonts w:hint="eastAsia"/>
      </w:rPr>
      <w:t>同</w:t>
    </w:r>
    <w:proofErr w:type="gramEnd"/>
    <w:r>
      <w:rPr>
        <w:rFonts w:hint="eastAsia"/>
      </w:rPr>
      <w:t>花</w:t>
    </w:r>
    <w:proofErr w:type="gramStart"/>
    <w:r>
      <w:rPr>
        <w:rFonts w:hint="eastAsia"/>
      </w:rPr>
      <w:t>顺网络</w:t>
    </w:r>
    <w:proofErr w:type="gramEnd"/>
    <w:r>
      <w:rPr>
        <w:rFonts w:hint="eastAsia"/>
      </w:rPr>
      <w:t>信息股份</w:t>
    </w:r>
    <w:r w:rsidRPr="00EC2EDF">
      <w:rPr>
        <w:rFonts w:hint="eastAsia"/>
      </w:rPr>
      <w:t xml:space="preserve">有限公司　</w:t>
    </w:r>
    <w:r w:rsidRPr="00EC2EDF">
      <w:rPr>
        <w:rFonts w:ascii="MS Gothic" w:eastAsia="MS Gothic" w:hAnsi="MS Gothic" w:hint="eastAsia"/>
      </w:rPr>
      <w:t xml:space="preserve">ⓒ　</w:t>
    </w:r>
    <w:r w:rsidRPr="00EC2EDF">
      <w:rPr>
        <w:rFonts w:hint="eastAsia"/>
      </w:rPr>
      <w:t>版权所有</w:t>
    </w:r>
    <w:r>
      <w:rPr>
        <w:rFonts w:hint="eastAsia"/>
      </w:rPr>
      <w:t>第</w:t>
    </w:r>
    <w:r>
      <w:rPr>
        <w:rStyle w:val="a5"/>
      </w:rPr>
      <w:fldChar w:fldCharType="begin"/>
    </w:r>
    <w:r>
      <w:rPr>
        <w:rStyle w:val="a5"/>
      </w:rPr>
      <w:instrText xml:space="preserve"> PAGE </w:instrText>
    </w:r>
    <w:r>
      <w:rPr>
        <w:rStyle w:val="a5"/>
      </w:rPr>
      <w:fldChar w:fldCharType="separate"/>
    </w:r>
    <w:r w:rsidR="004E139B">
      <w:rPr>
        <w:rStyle w:val="a5"/>
        <w:noProof/>
      </w:rPr>
      <w:t>2</w:t>
    </w:r>
    <w:r>
      <w:rPr>
        <w:rStyle w:val="a5"/>
      </w:rPr>
      <w:fldChar w:fldCharType="end"/>
    </w:r>
    <w:proofErr w:type="gramStart"/>
    <w:r>
      <w:rPr>
        <w:rStyle w:val="a5"/>
        <w:rFonts w:hint="eastAsia"/>
      </w:rPr>
      <w:t>页共</w:t>
    </w:r>
    <w:proofErr w:type="gramEnd"/>
    <w:r>
      <w:rPr>
        <w:rStyle w:val="a5"/>
      </w:rPr>
      <w:fldChar w:fldCharType="begin"/>
    </w:r>
    <w:r>
      <w:rPr>
        <w:rStyle w:val="a5"/>
      </w:rPr>
      <w:instrText xml:space="preserve"> NUMPAGES </w:instrText>
    </w:r>
    <w:r>
      <w:rPr>
        <w:rStyle w:val="a5"/>
      </w:rPr>
      <w:fldChar w:fldCharType="separate"/>
    </w:r>
    <w:r w:rsidR="004E139B">
      <w:rPr>
        <w:rStyle w:val="a5"/>
        <w:noProof/>
      </w:rPr>
      <w:t>3</w:t>
    </w:r>
    <w:r>
      <w:rPr>
        <w:rStyle w:val="a5"/>
      </w:rPr>
      <w:fldChar w:fldCharType="end"/>
    </w:r>
    <w:r>
      <w:rPr>
        <w:rStyle w:val="a5"/>
        <w:rFonts w:hint="eastAsia"/>
      </w:rPr>
      <w:t>页</w:t>
    </w:r>
  </w:p>
  <w:p w:rsidR="00623448" w:rsidRDefault="00623448">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2855" w:rsidRDefault="002D2855" w:rsidP="001321B6">
      <w:r>
        <w:separator/>
      </w:r>
    </w:p>
  </w:footnote>
  <w:footnote w:type="continuationSeparator" w:id="0">
    <w:p w:rsidR="002D2855" w:rsidRDefault="002D2855" w:rsidP="001321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48" w:rsidRPr="005E5509" w:rsidRDefault="00623448" w:rsidP="005E5509">
    <w:pPr>
      <w:pStyle w:val="a3"/>
      <w:jc w:val="left"/>
    </w:pPr>
    <w:r w:rsidRPr="008A592F">
      <w:rPr>
        <w:rFonts w:asciiTheme="minorEastAsia" w:hAnsiTheme="minorEastAsia" w:hint="eastAsia"/>
        <w:sz w:val="21"/>
      </w:rPr>
      <w:t>兴业证券股份有限公司HTML5行情和交易系统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48" w:rsidRPr="004C0CFD" w:rsidRDefault="00623448" w:rsidP="004C0CFD">
    <w:pPr>
      <w:pStyle w:val="a3"/>
      <w:jc w:val="left"/>
    </w:pPr>
    <w:r w:rsidRPr="008A592F">
      <w:rPr>
        <w:rFonts w:asciiTheme="minorEastAsia" w:hAnsiTheme="minorEastAsia" w:hint="eastAsia"/>
        <w:sz w:val="21"/>
      </w:rPr>
      <w:t>兴业证券股份有限公司HTML5行情和交易系统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9"/>
    <w:multiLevelType w:val="multilevel"/>
    <w:tmpl w:val="00000009"/>
    <w:lvl w:ilvl="0">
      <w:start w:val="1"/>
      <w:numFmt w:val="decimal"/>
      <w:lvlText w:val="（%1）"/>
      <w:lvlJc w:val="left"/>
      <w:pPr>
        <w:ind w:left="735" w:hanging="73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000000E"/>
    <w:multiLevelType w:val="multilevel"/>
    <w:tmpl w:val="0000000E"/>
    <w:lvl w:ilvl="0">
      <w:start w:val="1"/>
      <w:numFmt w:val="decimal"/>
      <w:lvlText w:val="（%1）"/>
      <w:lvlJc w:val="left"/>
      <w:pPr>
        <w:ind w:left="735" w:hanging="73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0000018"/>
    <w:multiLevelType w:val="multilevel"/>
    <w:tmpl w:val="00000018"/>
    <w:lvl w:ilvl="0">
      <w:start w:val="1"/>
      <w:numFmt w:val="bullet"/>
      <w:lvlText w:val=""/>
      <w:lvlJc w:val="left"/>
      <w:pPr>
        <w:tabs>
          <w:tab w:val="num" w:pos="1680"/>
        </w:tabs>
        <w:ind w:left="1680" w:hanging="420"/>
      </w:pPr>
      <w:rPr>
        <w:rFonts w:ascii="Wingdings" w:hAnsi="Wingdings" w:hint="default"/>
      </w:rPr>
    </w:lvl>
    <w:lvl w:ilvl="1">
      <w:start w:val="1"/>
      <w:numFmt w:val="bullet"/>
      <w:lvlText w:val=""/>
      <w:lvlJc w:val="left"/>
      <w:pPr>
        <w:tabs>
          <w:tab w:val="num" w:pos="2100"/>
        </w:tabs>
        <w:ind w:left="2100" w:hanging="420"/>
      </w:pPr>
      <w:rPr>
        <w:rFonts w:ascii="Wingdings" w:hAnsi="Wingdings" w:hint="default"/>
      </w:rPr>
    </w:lvl>
    <w:lvl w:ilvl="2">
      <w:start w:val="1"/>
      <w:numFmt w:val="bullet"/>
      <w:lvlText w:val=""/>
      <w:lvlJc w:val="left"/>
      <w:pPr>
        <w:tabs>
          <w:tab w:val="num" w:pos="2520"/>
        </w:tabs>
        <w:ind w:left="2520" w:hanging="420"/>
      </w:pPr>
      <w:rPr>
        <w:rFonts w:ascii="Wingdings" w:hAnsi="Wingdings" w:hint="default"/>
      </w:rPr>
    </w:lvl>
    <w:lvl w:ilvl="3">
      <w:start w:val="1"/>
      <w:numFmt w:val="bullet"/>
      <w:lvlText w:val=""/>
      <w:lvlJc w:val="left"/>
      <w:pPr>
        <w:tabs>
          <w:tab w:val="num" w:pos="2940"/>
        </w:tabs>
        <w:ind w:left="2940" w:hanging="420"/>
      </w:pPr>
      <w:rPr>
        <w:rFonts w:ascii="Wingdings" w:hAnsi="Wingdings" w:hint="default"/>
      </w:rPr>
    </w:lvl>
    <w:lvl w:ilvl="4">
      <w:start w:val="1"/>
      <w:numFmt w:val="bullet"/>
      <w:lvlText w:val=""/>
      <w:lvlJc w:val="left"/>
      <w:pPr>
        <w:tabs>
          <w:tab w:val="num" w:pos="3360"/>
        </w:tabs>
        <w:ind w:left="3360" w:hanging="420"/>
      </w:pPr>
      <w:rPr>
        <w:rFonts w:ascii="Wingdings" w:hAnsi="Wingdings" w:hint="default"/>
      </w:rPr>
    </w:lvl>
    <w:lvl w:ilvl="5">
      <w:start w:val="1"/>
      <w:numFmt w:val="bullet"/>
      <w:lvlText w:val=""/>
      <w:lvlJc w:val="left"/>
      <w:pPr>
        <w:tabs>
          <w:tab w:val="num" w:pos="3780"/>
        </w:tabs>
        <w:ind w:left="3780" w:hanging="420"/>
      </w:pPr>
      <w:rPr>
        <w:rFonts w:ascii="Wingdings" w:hAnsi="Wingdings" w:hint="default"/>
      </w:rPr>
    </w:lvl>
    <w:lvl w:ilvl="6">
      <w:start w:val="1"/>
      <w:numFmt w:val="bullet"/>
      <w:lvlText w:val=""/>
      <w:lvlJc w:val="left"/>
      <w:pPr>
        <w:tabs>
          <w:tab w:val="num" w:pos="4200"/>
        </w:tabs>
        <w:ind w:left="4200" w:hanging="420"/>
      </w:pPr>
      <w:rPr>
        <w:rFonts w:ascii="Wingdings" w:hAnsi="Wingdings" w:hint="default"/>
      </w:rPr>
    </w:lvl>
    <w:lvl w:ilvl="7">
      <w:start w:val="1"/>
      <w:numFmt w:val="bullet"/>
      <w:lvlText w:val=""/>
      <w:lvlJc w:val="left"/>
      <w:pPr>
        <w:tabs>
          <w:tab w:val="num" w:pos="4620"/>
        </w:tabs>
        <w:ind w:left="4620" w:hanging="420"/>
      </w:pPr>
      <w:rPr>
        <w:rFonts w:ascii="Wingdings" w:hAnsi="Wingdings" w:hint="default"/>
      </w:rPr>
    </w:lvl>
    <w:lvl w:ilvl="8">
      <w:start w:val="1"/>
      <w:numFmt w:val="bullet"/>
      <w:lvlText w:val=""/>
      <w:lvlJc w:val="left"/>
      <w:pPr>
        <w:tabs>
          <w:tab w:val="num" w:pos="5040"/>
        </w:tabs>
        <w:ind w:left="5040" w:hanging="420"/>
      </w:pPr>
      <w:rPr>
        <w:rFonts w:ascii="Wingdings" w:hAnsi="Wingdings" w:hint="default"/>
      </w:rPr>
    </w:lvl>
  </w:abstractNum>
  <w:abstractNum w:abstractNumId="3">
    <w:nsid w:val="0940046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99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E18BA"/>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nsid w:val="1CBF7B67"/>
    <w:multiLevelType w:val="hybridMultilevel"/>
    <w:tmpl w:val="7CE4AAA8"/>
    <w:lvl w:ilvl="0" w:tplc="56AEB694">
      <w:start w:val="1"/>
      <w:numFmt w:val="bullet"/>
      <w:lvlText w:val=""/>
      <w:lvlJc w:val="left"/>
      <w:pPr>
        <w:tabs>
          <w:tab w:val="num" w:pos="420"/>
        </w:tabs>
        <w:ind w:left="420" w:hanging="42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6">
    <w:nsid w:val="25B36EA9"/>
    <w:multiLevelType w:val="hybridMultilevel"/>
    <w:tmpl w:val="00C0046A"/>
    <w:lvl w:ilvl="0" w:tplc="8C70393E">
      <w:start w:val="1"/>
      <w:numFmt w:val="bullet"/>
      <w:lvlText w:val=""/>
      <w:lvlJc w:val="left"/>
      <w:pPr>
        <w:tabs>
          <w:tab w:val="num" w:pos="420"/>
        </w:tabs>
        <w:ind w:left="420" w:hanging="420"/>
      </w:pPr>
      <w:rPr>
        <w:rFonts w:ascii="Wingdings" w:hAnsi="Wingdings" w:hint="default"/>
      </w:rPr>
    </w:lvl>
    <w:lvl w:ilvl="1" w:tplc="8B5E2386">
      <w:start w:val="1"/>
      <w:numFmt w:val="bullet"/>
      <w:lvlText w:val=""/>
      <w:lvlJc w:val="left"/>
      <w:pPr>
        <w:tabs>
          <w:tab w:val="num" w:pos="840"/>
        </w:tabs>
        <w:ind w:left="840" w:hanging="420"/>
      </w:pPr>
      <w:rPr>
        <w:rFonts w:ascii="Wingdings" w:hAnsi="Wingdings" w:hint="default"/>
      </w:rPr>
    </w:lvl>
    <w:lvl w:ilvl="2" w:tplc="1164983E" w:tentative="1">
      <w:start w:val="1"/>
      <w:numFmt w:val="bullet"/>
      <w:lvlText w:val=""/>
      <w:lvlJc w:val="left"/>
      <w:pPr>
        <w:tabs>
          <w:tab w:val="num" w:pos="1260"/>
        </w:tabs>
        <w:ind w:left="1260" w:hanging="420"/>
      </w:pPr>
      <w:rPr>
        <w:rFonts w:ascii="Wingdings" w:hAnsi="Wingdings" w:hint="default"/>
      </w:rPr>
    </w:lvl>
    <w:lvl w:ilvl="3" w:tplc="FF483010" w:tentative="1">
      <w:start w:val="1"/>
      <w:numFmt w:val="bullet"/>
      <w:lvlText w:val=""/>
      <w:lvlJc w:val="left"/>
      <w:pPr>
        <w:tabs>
          <w:tab w:val="num" w:pos="1680"/>
        </w:tabs>
        <w:ind w:left="1680" w:hanging="420"/>
      </w:pPr>
      <w:rPr>
        <w:rFonts w:ascii="Wingdings" w:hAnsi="Wingdings" w:hint="default"/>
      </w:rPr>
    </w:lvl>
    <w:lvl w:ilvl="4" w:tplc="2C0AC6F8" w:tentative="1">
      <w:start w:val="1"/>
      <w:numFmt w:val="bullet"/>
      <w:lvlText w:val=""/>
      <w:lvlJc w:val="left"/>
      <w:pPr>
        <w:tabs>
          <w:tab w:val="num" w:pos="2100"/>
        </w:tabs>
        <w:ind w:left="2100" w:hanging="420"/>
      </w:pPr>
      <w:rPr>
        <w:rFonts w:ascii="Wingdings" w:hAnsi="Wingdings" w:hint="default"/>
      </w:rPr>
    </w:lvl>
    <w:lvl w:ilvl="5" w:tplc="B52CE888" w:tentative="1">
      <w:start w:val="1"/>
      <w:numFmt w:val="bullet"/>
      <w:lvlText w:val=""/>
      <w:lvlJc w:val="left"/>
      <w:pPr>
        <w:tabs>
          <w:tab w:val="num" w:pos="2520"/>
        </w:tabs>
        <w:ind w:left="2520" w:hanging="420"/>
      </w:pPr>
      <w:rPr>
        <w:rFonts w:ascii="Wingdings" w:hAnsi="Wingdings" w:hint="default"/>
      </w:rPr>
    </w:lvl>
    <w:lvl w:ilvl="6" w:tplc="531259E2" w:tentative="1">
      <w:start w:val="1"/>
      <w:numFmt w:val="bullet"/>
      <w:lvlText w:val=""/>
      <w:lvlJc w:val="left"/>
      <w:pPr>
        <w:tabs>
          <w:tab w:val="num" w:pos="2940"/>
        </w:tabs>
        <w:ind w:left="2940" w:hanging="420"/>
      </w:pPr>
      <w:rPr>
        <w:rFonts w:ascii="Wingdings" w:hAnsi="Wingdings" w:hint="default"/>
      </w:rPr>
    </w:lvl>
    <w:lvl w:ilvl="7" w:tplc="B7780A30" w:tentative="1">
      <w:start w:val="1"/>
      <w:numFmt w:val="bullet"/>
      <w:lvlText w:val=""/>
      <w:lvlJc w:val="left"/>
      <w:pPr>
        <w:tabs>
          <w:tab w:val="num" w:pos="3360"/>
        </w:tabs>
        <w:ind w:left="3360" w:hanging="420"/>
      </w:pPr>
      <w:rPr>
        <w:rFonts w:ascii="Wingdings" w:hAnsi="Wingdings" w:hint="default"/>
      </w:rPr>
    </w:lvl>
    <w:lvl w:ilvl="8" w:tplc="389C2D86" w:tentative="1">
      <w:start w:val="1"/>
      <w:numFmt w:val="bullet"/>
      <w:lvlText w:val=""/>
      <w:lvlJc w:val="left"/>
      <w:pPr>
        <w:tabs>
          <w:tab w:val="num" w:pos="3780"/>
        </w:tabs>
        <w:ind w:left="3780" w:hanging="420"/>
      </w:pPr>
      <w:rPr>
        <w:rFonts w:ascii="Wingdings" w:hAnsi="Wingdings" w:hint="default"/>
      </w:rPr>
    </w:lvl>
  </w:abstractNum>
  <w:abstractNum w:abstractNumId="7">
    <w:nsid w:val="36522789"/>
    <w:multiLevelType w:val="hybridMultilevel"/>
    <w:tmpl w:val="779C047E"/>
    <w:lvl w:ilvl="0" w:tplc="04090001">
      <w:start w:val="1"/>
      <w:numFmt w:val="decimal"/>
      <w:lvlText w:val="%1、"/>
      <w:lvlJc w:val="left"/>
      <w:pPr>
        <w:tabs>
          <w:tab w:val="num" w:pos="360"/>
        </w:tabs>
        <w:ind w:left="360" w:hanging="360"/>
      </w:pPr>
      <w:rPr>
        <w:rFonts w:hint="default"/>
      </w:rPr>
    </w:lvl>
    <w:lvl w:ilvl="1" w:tplc="0409000F" w:tentative="1">
      <w:start w:val="1"/>
      <w:numFmt w:val="lowerLetter"/>
      <w:lvlText w:val="%2)"/>
      <w:lvlJc w:val="left"/>
      <w:pPr>
        <w:tabs>
          <w:tab w:val="num" w:pos="840"/>
        </w:tabs>
        <w:ind w:left="840" w:hanging="420"/>
      </w:pPr>
    </w:lvl>
    <w:lvl w:ilvl="2" w:tplc="9FE20A08"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8">
    <w:nsid w:val="382B7915"/>
    <w:multiLevelType w:val="hybridMultilevel"/>
    <w:tmpl w:val="B48AABA6"/>
    <w:lvl w:ilvl="0" w:tplc="04090001">
      <w:start w:val="1"/>
      <w:numFmt w:val="bullet"/>
      <w:lvlText w:val=""/>
      <w:lvlJc w:val="left"/>
      <w:pPr>
        <w:tabs>
          <w:tab w:val="num" w:pos="420"/>
        </w:tabs>
        <w:ind w:left="420" w:hanging="420"/>
      </w:pPr>
      <w:rPr>
        <w:rFonts w:ascii="Wingdings" w:hAnsi="Wingdings" w:hint="default"/>
      </w:rPr>
    </w:lvl>
    <w:lvl w:ilvl="1" w:tplc="0CC2D1FC">
      <w:start w:val="1"/>
      <w:numFmt w:val="bullet"/>
      <w:lvlText w:val=""/>
      <w:lvlJc w:val="left"/>
      <w:pPr>
        <w:tabs>
          <w:tab w:val="num" w:pos="840"/>
        </w:tabs>
        <w:ind w:left="840" w:hanging="420"/>
      </w:pPr>
      <w:rPr>
        <w:rFonts w:ascii="Wingdings" w:hAnsi="Wingdings" w:hint="default"/>
      </w:rPr>
    </w:lvl>
    <w:lvl w:ilvl="2" w:tplc="5130163C" w:tentative="1">
      <w:start w:val="1"/>
      <w:numFmt w:val="bullet"/>
      <w:lvlText w:val=""/>
      <w:lvlJc w:val="left"/>
      <w:pPr>
        <w:tabs>
          <w:tab w:val="num" w:pos="1260"/>
        </w:tabs>
        <w:ind w:left="1260" w:hanging="420"/>
      </w:pPr>
      <w:rPr>
        <w:rFonts w:ascii="Wingdings" w:hAnsi="Wingdings" w:hint="default"/>
      </w:rPr>
    </w:lvl>
    <w:lvl w:ilvl="3" w:tplc="7D9AF756" w:tentative="1">
      <w:start w:val="1"/>
      <w:numFmt w:val="bullet"/>
      <w:lvlText w:val=""/>
      <w:lvlJc w:val="left"/>
      <w:pPr>
        <w:tabs>
          <w:tab w:val="num" w:pos="1680"/>
        </w:tabs>
        <w:ind w:left="1680" w:hanging="420"/>
      </w:pPr>
      <w:rPr>
        <w:rFonts w:ascii="Wingdings" w:hAnsi="Wingdings" w:hint="default"/>
      </w:rPr>
    </w:lvl>
    <w:lvl w:ilvl="4" w:tplc="2F064436" w:tentative="1">
      <w:start w:val="1"/>
      <w:numFmt w:val="bullet"/>
      <w:lvlText w:val=""/>
      <w:lvlJc w:val="left"/>
      <w:pPr>
        <w:tabs>
          <w:tab w:val="num" w:pos="2100"/>
        </w:tabs>
        <w:ind w:left="2100" w:hanging="420"/>
      </w:pPr>
      <w:rPr>
        <w:rFonts w:ascii="Wingdings" w:hAnsi="Wingdings" w:hint="default"/>
      </w:rPr>
    </w:lvl>
    <w:lvl w:ilvl="5" w:tplc="62BC3516" w:tentative="1">
      <w:start w:val="1"/>
      <w:numFmt w:val="bullet"/>
      <w:lvlText w:val=""/>
      <w:lvlJc w:val="left"/>
      <w:pPr>
        <w:tabs>
          <w:tab w:val="num" w:pos="2520"/>
        </w:tabs>
        <w:ind w:left="2520" w:hanging="420"/>
      </w:pPr>
      <w:rPr>
        <w:rFonts w:ascii="Wingdings" w:hAnsi="Wingdings" w:hint="default"/>
      </w:rPr>
    </w:lvl>
    <w:lvl w:ilvl="6" w:tplc="00AE686A" w:tentative="1">
      <w:start w:val="1"/>
      <w:numFmt w:val="bullet"/>
      <w:lvlText w:val=""/>
      <w:lvlJc w:val="left"/>
      <w:pPr>
        <w:tabs>
          <w:tab w:val="num" w:pos="2940"/>
        </w:tabs>
        <w:ind w:left="2940" w:hanging="420"/>
      </w:pPr>
      <w:rPr>
        <w:rFonts w:ascii="Wingdings" w:hAnsi="Wingdings" w:hint="default"/>
      </w:rPr>
    </w:lvl>
    <w:lvl w:ilvl="7" w:tplc="0848FDF6" w:tentative="1">
      <w:start w:val="1"/>
      <w:numFmt w:val="bullet"/>
      <w:lvlText w:val=""/>
      <w:lvlJc w:val="left"/>
      <w:pPr>
        <w:tabs>
          <w:tab w:val="num" w:pos="3360"/>
        </w:tabs>
        <w:ind w:left="3360" w:hanging="420"/>
      </w:pPr>
      <w:rPr>
        <w:rFonts w:ascii="Wingdings" w:hAnsi="Wingdings" w:hint="default"/>
      </w:rPr>
    </w:lvl>
    <w:lvl w:ilvl="8" w:tplc="922E6C28" w:tentative="1">
      <w:start w:val="1"/>
      <w:numFmt w:val="bullet"/>
      <w:lvlText w:val=""/>
      <w:lvlJc w:val="left"/>
      <w:pPr>
        <w:tabs>
          <w:tab w:val="num" w:pos="3780"/>
        </w:tabs>
        <w:ind w:left="3780" w:hanging="420"/>
      </w:pPr>
      <w:rPr>
        <w:rFonts w:ascii="Wingdings" w:hAnsi="Wingdings" w:hint="default"/>
      </w:rPr>
    </w:lvl>
  </w:abstractNum>
  <w:abstractNum w:abstractNumId="9">
    <w:nsid w:val="40F7734C"/>
    <w:multiLevelType w:val="hybridMultilevel"/>
    <w:tmpl w:val="F5C04CB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nsid w:val="43AC6094"/>
    <w:multiLevelType w:val="hybridMultilevel"/>
    <w:tmpl w:val="94DAE27C"/>
    <w:lvl w:ilvl="0" w:tplc="078E2488">
      <w:start w:val="1"/>
      <w:numFmt w:val="bullet"/>
      <w:lvlText w:val=""/>
      <w:lvlJc w:val="left"/>
      <w:pPr>
        <w:tabs>
          <w:tab w:val="num" w:pos="900"/>
        </w:tabs>
        <w:ind w:left="900" w:hanging="420"/>
      </w:pPr>
      <w:rPr>
        <w:rFonts w:ascii="Wingdings" w:hAnsi="Wingdings" w:hint="default"/>
      </w:rPr>
    </w:lvl>
    <w:lvl w:ilvl="1" w:tplc="DA2A1290" w:tentative="1">
      <w:start w:val="1"/>
      <w:numFmt w:val="bullet"/>
      <w:lvlText w:val=""/>
      <w:lvlJc w:val="left"/>
      <w:pPr>
        <w:tabs>
          <w:tab w:val="num" w:pos="1320"/>
        </w:tabs>
        <w:ind w:left="1320" w:hanging="420"/>
      </w:pPr>
      <w:rPr>
        <w:rFonts w:ascii="Wingdings" w:hAnsi="Wingdings" w:hint="default"/>
      </w:rPr>
    </w:lvl>
    <w:lvl w:ilvl="2" w:tplc="5A56E828" w:tentative="1">
      <w:start w:val="1"/>
      <w:numFmt w:val="bullet"/>
      <w:lvlText w:val=""/>
      <w:lvlJc w:val="left"/>
      <w:pPr>
        <w:tabs>
          <w:tab w:val="num" w:pos="1740"/>
        </w:tabs>
        <w:ind w:left="1740" w:hanging="420"/>
      </w:pPr>
      <w:rPr>
        <w:rFonts w:ascii="Wingdings" w:hAnsi="Wingdings" w:hint="default"/>
      </w:rPr>
    </w:lvl>
    <w:lvl w:ilvl="3" w:tplc="FBFCBA92" w:tentative="1">
      <w:start w:val="1"/>
      <w:numFmt w:val="bullet"/>
      <w:lvlText w:val=""/>
      <w:lvlJc w:val="left"/>
      <w:pPr>
        <w:tabs>
          <w:tab w:val="num" w:pos="2160"/>
        </w:tabs>
        <w:ind w:left="2160" w:hanging="420"/>
      </w:pPr>
      <w:rPr>
        <w:rFonts w:ascii="Wingdings" w:hAnsi="Wingdings" w:hint="default"/>
      </w:rPr>
    </w:lvl>
    <w:lvl w:ilvl="4" w:tplc="2640E104" w:tentative="1">
      <w:start w:val="1"/>
      <w:numFmt w:val="bullet"/>
      <w:lvlText w:val=""/>
      <w:lvlJc w:val="left"/>
      <w:pPr>
        <w:tabs>
          <w:tab w:val="num" w:pos="2580"/>
        </w:tabs>
        <w:ind w:left="2580" w:hanging="420"/>
      </w:pPr>
      <w:rPr>
        <w:rFonts w:ascii="Wingdings" w:hAnsi="Wingdings" w:hint="default"/>
      </w:rPr>
    </w:lvl>
    <w:lvl w:ilvl="5" w:tplc="0F7C5868" w:tentative="1">
      <w:start w:val="1"/>
      <w:numFmt w:val="bullet"/>
      <w:lvlText w:val=""/>
      <w:lvlJc w:val="left"/>
      <w:pPr>
        <w:tabs>
          <w:tab w:val="num" w:pos="3000"/>
        </w:tabs>
        <w:ind w:left="3000" w:hanging="420"/>
      </w:pPr>
      <w:rPr>
        <w:rFonts w:ascii="Wingdings" w:hAnsi="Wingdings" w:hint="default"/>
      </w:rPr>
    </w:lvl>
    <w:lvl w:ilvl="6" w:tplc="EF5E9742" w:tentative="1">
      <w:start w:val="1"/>
      <w:numFmt w:val="bullet"/>
      <w:lvlText w:val=""/>
      <w:lvlJc w:val="left"/>
      <w:pPr>
        <w:tabs>
          <w:tab w:val="num" w:pos="3420"/>
        </w:tabs>
        <w:ind w:left="3420" w:hanging="420"/>
      </w:pPr>
      <w:rPr>
        <w:rFonts w:ascii="Wingdings" w:hAnsi="Wingdings" w:hint="default"/>
      </w:rPr>
    </w:lvl>
    <w:lvl w:ilvl="7" w:tplc="26D04154" w:tentative="1">
      <w:start w:val="1"/>
      <w:numFmt w:val="bullet"/>
      <w:lvlText w:val=""/>
      <w:lvlJc w:val="left"/>
      <w:pPr>
        <w:tabs>
          <w:tab w:val="num" w:pos="3840"/>
        </w:tabs>
        <w:ind w:left="3840" w:hanging="420"/>
      </w:pPr>
      <w:rPr>
        <w:rFonts w:ascii="Wingdings" w:hAnsi="Wingdings" w:hint="default"/>
      </w:rPr>
    </w:lvl>
    <w:lvl w:ilvl="8" w:tplc="A566A35E" w:tentative="1">
      <w:start w:val="1"/>
      <w:numFmt w:val="bullet"/>
      <w:lvlText w:val=""/>
      <w:lvlJc w:val="left"/>
      <w:pPr>
        <w:tabs>
          <w:tab w:val="num" w:pos="4260"/>
        </w:tabs>
        <w:ind w:left="4260" w:hanging="420"/>
      </w:pPr>
      <w:rPr>
        <w:rFonts w:ascii="Wingdings" w:hAnsi="Wingdings" w:hint="default"/>
      </w:rPr>
    </w:lvl>
  </w:abstractNum>
  <w:abstractNum w:abstractNumId="11">
    <w:nsid w:val="45C672C1"/>
    <w:multiLevelType w:val="hybridMultilevel"/>
    <w:tmpl w:val="55DE8876"/>
    <w:lvl w:ilvl="0" w:tplc="BB5E87B6">
      <w:start w:val="1"/>
      <w:numFmt w:val="decimal"/>
      <w:lvlText w:val="%1."/>
      <w:lvlJc w:val="left"/>
      <w:pPr>
        <w:tabs>
          <w:tab w:val="num" w:pos="360"/>
        </w:tabs>
        <w:ind w:left="360" w:hanging="360"/>
      </w:pPr>
      <w:rPr>
        <w:rFonts w:hint="default"/>
      </w:rPr>
    </w:lvl>
    <w:lvl w:ilvl="1" w:tplc="04090003">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2">
    <w:nsid w:val="4AB672DB"/>
    <w:multiLevelType w:val="hybridMultilevel"/>
    <w:tmpl w:val="18A4A7B0"/>
    <w:lvl w:ilvl="0" w:tplc="51FC95A0">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
    <w:nsid w:val="52472D9B"/>
    <w:multiLevelType w:val="hybridMultilevel"/>
    <w:tmpl w:val="B8C62022"/>
    <w:lvl w:ilvl="0" w:tplc="FFFFFFFF">
      <w:start w:val="1"/>
      <w:numFmt w:val="bullet"/>
      <w:lvlText w:val=""/>
      <w:lvlJc w:val="left"/>
      <w:pPr>
        <w:tabs>
          <w:tab w:val="num" w:pos="900"/>
        </w:tabs>
        <w:ind w:left="900" w:hanging="420"/>
      </w:pPr>
      <w:rPr>
        <w:rFonts w:ascii="Wingdings" w:hAnsi="Wingdings" w:hint="default"/>
      </w:rPr>
    </w:lvl>
    <w:lvl w:ilvl="1" w:tplc="FFFFFFFF">
      <w:start w:val="1"/>
      <w:numFmt w:val="bullet"/>
      <w:lvlText w:val=""/>
      <w:lvlJc w:val="left"/>
      <w:pPr>
        <w:tabs>
          <w:tab w:val="num" w:pos="1320"/>
        </w:tabs>
        <w:ind w:left="1320" w:hanging="420"/>
      </w:pPr>
      <w:rPr>
        <w:rFonts w:ascii="Wingdings" w:hAnsi="Wingdings" w:hint="default"/>
      </w:rPr>
    </w:lvl>
    <w:lvl w:ilvl="2" w:tplc="FFFFFFFF" w:tentative="1">
      <w:start w:val="1"/>
      <w:numFmt w:val="bullet"/>
      <w:lvlText w:val=""/>
      <w:lvlJc w:val="left"/>
      <w:pPr>
        <w:tabs>
          <w:tab w:val="num" w:pos="1740"/>
        </w:tabs>
        <w:ind w:left="1740" w:hanging="420"/>
      </w:pPr>
      <w:rPr>
        <w:rFonts w:ascii="Wingdings" w:hAnsi="Wingdings" w:hint="default"/>
      </w:rPr>
    </w:lvl>
    <w:lvl w:ilvl="3" w:tplc="FFFFFFFF" w:tentative="1">
      <w:start w:val="1"/>
      <w:numFmt w:val="bullet"/>
      <w:lvlText w:val=""/>
      <w:lvlJc w:val="left"/>
      <w:pPr>
        <w:tabs>
          <w:tab w:val="num" w:pos="2160"/>
        </w:tabs>
        <w:ind w:left="2160" w:hanging="420"/>
      </w:pPr>
      <w:rPr>
        <w:rFonts w:ascii="Wingdings" w:hAnsi="Wingdings" w:hint="default"/>
      </w:rPr>
    </w:lvl>
    <w:lvl w:ilvl="4" w:tplc="FFFFFFFF" w:tentative="1">
      <w:start w:val="1"/>
      <w:numFmt w:val="bullet"/>
      <w:lvlText w:val=""/>
      <w:lvlJc w:val="left"/>
      <w:pPr>
        <w:tabs>
          <w:tab w:val="num" w:pos="2580"/>
        </w:tabs>
        <w:ind w:left="2580" w:hanging="420"/>
      </w:pPr>
      <w:rPr>
        <w:rFonts w:ascii="Wingdings" w:hAnsi="Wingdings" w:hint="default"/>
      </w:rPr>
    </w:lvl>
    <w:lvl w:ilvl="5" w:tplc="FFFFFFFF" w:tentative="1">
      <w:start w:val="1"/>
      <w:numFmt w:val="bullet"/>
      <w:lvlText w:val=""/>
      <w:lvlJc w:val="left"/>
      <w:pPr>
        <w:tabs>
          <w:tab w:val="num" w:pos="3000"/>
        </w:tabs>
        <w:ind w:left="3000" w:hanging="420"/>
      </w:pPr>
      <w:rPr>
        <w:rFonts w:ascii="Wingdings" w:hAnsi="Wingdings" w:hint="default"/>
      </w:rPr>
    </w:lvl>
    <w:lvl w:ilvl="6" w:tplc="FFFFFFFF" w:tentative="1">
      <w:start w:val="1"/>
      <w:numFmt w:val="bullet"/>
      <w:lvlText w:val=""/>
      <w:lvlJc w:val="left"/>
      <w:pPr>
        <w:tabs>
          <w:tab w:val="num" w:pos="3420"/>
        </w:tabs>
        <w:ind w:left="3420" w:hanging="420"/>
      </w:pPr>
      <w:rPr>
        <w:rFonts w:ascii="Wingdings" w:hAnsi="Wingdings" w:hint="default"/>
      </w:rPr>
    </w:lvl>
    <w:lvl w:ilvl="7" w:tplc="FFFFFFFF" w:tentative="1">
      <w:start w:val="1"/>
      <w:numFmt w:val="bullet"/>
      <w:lvlText w:val=""/>
      <w:lvlJc w:val="left"/>
      <w:pPr>
        <w:tabs>
          <w:tab w:val="num" w:pos="3840"/>
        </w:tabs>
        <w:ind w:left="3840" w:hanging="420"/>
      </w:pPr>
      <w:rPr>
        <w:rFonts w:ascii="Wingdings" w:hAnsi="Wingdings" w:hint="default"/>
      </w:rPr>
    </w:lvl>
    <w:lvl w:ilvl="8" w:tplc="FFFFFFFF" w:tentative="1">
      <w:start w:val="1"/>
      <w:numFmt w:val="bullet"/>
      <w:lvlText w:val=""/>
      <w:lvlJc w:val="left"/>
      <w:pPr>
        <w:tabs>
          <w:tab w:val="num" w:pos="4260"/>
        </w:tabs>
        <w:ind w:left="4260" w:hanging="420"/>
      </w:pPr>
      <w:rPr>
        <w:rFonts w:ascii="Wingdings" w:hAnsi="Wingdings" w:hint="default"/>
      </w:rPr>
    </w:lvl>
  </w:abstractNum>
  <w:abstractNum w:abstractNumId="14">
    <w:nsid w:val="58F32A11"/>
    <w:multiLevelType w:val="hybridMultilevel"/>
    <w:tmpl w:val="8FF29838"/>
    <w:lvl w:ilvl="0" w:tplc="9EACA9A4">
      <w:start w:val="1"/>
      <w:numFmt w:val="bullet"/>
      <w:lvlText w:val=""/>
      <w:lvlJc w:val="left"/>
      <w:pPr>
        <w:tabs>
          <w:tab w:val="num" w:pos="902"/>
        </w:tabs>
        <w:ind w:left="902" w:hanging="420"/>
      </w:pPr>
      <w:rPr>
        <w:rFonts w:ascii="Wingdings" w:hAnsi="Wingdings" w:hint="default"/>
      </w:rPr>
    </w:lvl>
    <w:lvl w:ilvl="1" w:tplc="04090019">
      <w:start w:val="1"/>
      <w:numFmt w:val="bullet"/>
      <w:lvlText w:val=""/>
      <w:lvlJc w:val="left"/>
      <w:pPr>
        <w:tabs>
          <w:tab w:val="num" w:pos="1322"/>
        </w:tabs>
        <w:ind w:left="1322" w:hanging="420"/>
      </w:pPr>
      <w:rPr>
        <w:rFonts w:ascii="Wingdings" w:hAnsi="Wingdings" w:hint="default"/>
      </w:rPr>
    </w:lvl>
    <w:lvl w:ilvl="2" w:tplc="0409001B" w:tentative="1">
      <w:start w:val="1"/>
      <w:numFmt w:val="bullet"/>
      <w:lvlText w:val=""/>
      <w:lvlJc w:val="left"/>
      <w:pPr>
        <w:tabs>
          <w:tab w:val="num" w:pos="1742"/>
        </w:tabs>
        <w:ind w:left="1742" w:hanging="420"/>
      </w:pPr>
      <w:rPr>
        <w:rFonts w:ascii="Wingdings" w:hAnsi="Wingdings" w:hint="default"/>
      </w:rPr>
    </w:lvl>
    <w:lvl w:ilvl="3" w:tplc="0409000F" w:tentative="1">
      <w:start w:val="1"/>
      <w:numFmt w:val="bullet"/>
      <w:lvlText w:val=""/>
      <w:lvlJc w:val="left"/>
      <w:pPr>
        <w:tabs>
          <w:tab w:val="num" w:pos="2162"/>
        </w:tabs>
        <w:ind w:left="2162" w:hanging="420"/>
      </w:pPr>
      <w:rPr>
        <w:rFonts w:ascii="Wingdings" w:hAnsi="Wingdings" w:hint="default"/>
      </w:rPr>
    </w:lvl>
    <w:lvl w:ilvl="4" w:tplc="04090019" w:tentative="1">
      <w:start w:val="1"/>
      <w:numFmt w:val="bullet"/>
      <w:lvlText w:val=""/>
      <w:lvlJc w:val="left"/>
      <w:pPr>
        <w:tabs>
          <w:tab w:val="num" w:pos="2582"/>
        </w:tabs>
        <w:ind w:left="2582" w:hanging="420"/>
      </w:pPr>
      <w:rPr>
        <w:rFonts w:ascii="Wingdings" w:hAnsi="Wingdings" w:hint="default"/>
      </w:rPr>
    </w:lvl>
    <w:lvl w:ilvl="5" w:tplc="0409001B" w:tentative="1">
      <w:start w:val="1"/>
      <w:numFmt w:val="bullet"/>
      <w:lvlText w:val=""/>
      <w:lvlJc w:val="left"/>
      <w:pPr>
        <w:tabs>
          <w:tab w:val="num" w:pos="3002"/>
        </w:tabs>
        <w:ind w:left="3002" w:hanging="420"/>
      </w:pPr>
      <w:rPr>
        <w:rFonts w:ascii="Wingdings" w:hAnsi="Wingdings" w:hint="default"/>
      </w:rPr>
    </w:lvl>
    <w:lvl w:ilvl="6" w:tplc="0409000F" w:tentative="1">
      <w:start w:val="1"/>
      <w:numFmt w:val="bullet"/>
      <w:lvlText w:val=""/>
      <w:lvlJc w:val="left"/>
      <w:pPr>
        <w:tabs>
          <w:tab w:val="num" w:pos="3422"/>
        </w:tabs>
        <w:ind w:left="3422" w:hanging="420"/>
      </w:pPr>
      <w:rPr>
        <w:rFonts w:ascii="Wingdings" w:hAnsi="Wingdings" w:hint="default"/>
      </w:rPr>
    </w:lvl>
    <w:lvl w:ilvl="7" w:tplc="04090019" w:tentative="1">
      <w:start w:val="1"/>
      <w:numFmt w:val="bullet"/>
      <w:lvlText w:val=""/>
      <w:lvlJc w:val="left"/>
      <w:pPr>
        <w:tabs>
          <w:tab w:val="num" w:pos="3842"/>
        </w:tabs>
        <w:ind w:left="3842" w:hanging="420"/>
      </w:pPr>
      <w:rPr>
        <w:rFonts w:ascii="Wingdings" w:hAnsi="Wingdings" w:hint="default"/>
      </w:rPr>
    </w:lvl>
    <w:lvl w:ilvl="8" w:tplc="0409001B" w:tentative="1">
      <w:start w:val="1"/>
      <w:numFmt w:val="bullet"/>
      <w:lvlText w:val=""/>
      <w:lvlJc w:val="left"/>
      <w:pPr>
        <w:tabs>
          <w:tab w:val="num" w:pos="4262"/>
        </w:tabs>
        <w:ind w:left="4262" w:hanging="420"/>
      </w:pPr>
      <w:rPr>
        <w:rFonts w:ascii="Wingdings" w:hAnsi="Wingdings" w:hint="default"/>
      </w:rPr>
    </w:lvl>
  </w:abstractNum>
  <w:abstractNum w:abstractNumId="15">
    <w:nsid w:val="5B8432DD"/>
    <w:multiLevelType w:val="hybridMultilevel"/>
    <w:tmpl w:val="1AD24A38"/>
    <w:lvl w:ilvl="0" w:tplc="04090001">
      <w:start w:val="1"/>
      <w:numFmt w:val="decimal"/>
      <w:lvlText w:val="%1."/>
      <w:lvlJc w:val="left"/>
      <w:pPr>
        <w:tabs>
          <w:tab w:val="num" w:pos="840"/>
        </w:tabs>
        <w:ind w:left="840" w:hanging="420"/>
      </w:pPr>
    </w:lvl>
    <w:lvl w:ilvl="1" w:tplc="04090003" w:tentative="1">
      <w:start w:val="1"/>
      <w:numFmt w:val="lowerLetter"/>
      <w:lvlText w:val="%2)"/>
      <w:lvlJc w:val="left"/>
      <w:pPr>
        <w:tabs>
          <w:tab w:val="num" w:pos="1260"/>
        </w:tabs>
        <w:ind w:left="1260" w:hanging="420"/>
      </w:pPr>
    </w:lvl>
    <w:lvl w:ilvl="2" w:tplc="04090005" w:tentative="1">
      <w:start w:val="1"/>
      <w:numFmt w:val="lowerRoman"/>
      <w:lvlText w:val="%3."/>
      <w:lvlJc w:val="right"/>
      <w:pPr>
        <w:tabs>
          <w:tab w:val="num" w:pos="1680"/>
        </w:tabs>
        <w:ind w:left="1680" w:hanging="420"/>
      </w:pPr>
    </w:lvl>
    <w:lvl w:ilvl="3" w:tplc="04090001" w:tentative="1">
      <w:start w:val="1"/>
      <w:numFmt w:val="decimal"/>
      <w:lvlText w:val="%4."/>
      <w:lvlJc w:val="left"/>
      <w:pPr>
        <w:tabs>
          <w:tab w:val="num" w:pos="2100"/>
        </w:tabs>
        <w:ind w:left="2100" w:hanging="420"/>
      </w:pPr>
    </w:lvl>
    <w:lvl w:ilvl="4" w:tplc="04090003" w:tentative="1">
      <w:start w:val="1"/>
      <w:numFmt w:val="lowerLetter"/>
      <w:lvlText w:val="%5)"/>
      <w:lvlJc w:val="left"/>
      <w:pPr>
        <w:tabs>
          <w:tab w:val="num" w:pos="2520"/>
        </w:tabs>
        <w:ind w:left="2520" w:hanging="420"/>
      </w:pPr>
    </w:lvl>
    <w:lvl w:ilvl="5" w:tplc="04090005" w:tentative="1">
      <w:start w:val="1"/>
      <w:numFmt w:val="lowerRoman"/>
      <w:lvlText w:val="%6."/>
      <w:lvlJc w:val="right"/>
      <w:pPr>
        <w:tabs>
          <w:tab w:val="num" w:pos="2940"/>
        </w:tabs>
        <w:ind w:left="2940" w:hanging="420"/>
      </w:pPr>
    </w:lvl>
    <w:lvl w:ilvl="6" w:tplc="04090001" w:tentative="1">
      <w:start w:val="1"/>
      <w:numFmt w:val="decimal"/>
      <w:lvlText w:val="%7."/>
      <w:lvlJc w:val="left"/>
      <w:pPr>
        <w:tabs>
          <w:tab w:val="num" w:pos="3360"/>
        </w:tabs>
        <w:ind w:left="3360" w:hanging="420"/>
      </w:pPr>
    </w:lvl>
    <w:lvl w:ilvl="7" w:tplc="04090003" w:tentative="1">
      <w:start w:val="1"/>
      <w:numFmt w:val="lowerLetter"/>
      <w:lvlText w:val="%8)"/>
      <w:lvlJc w:val="left"/>
      <w:pPr>
        <w:tabs>
          <w:tab w:val="num" w:pos="3780"/>
        </w:tabs>
        <w:ind w:left="3780" w:hanging="420"/>
      </w:pPr>
    </w:lvl>
    <w:lvl w:ilvl="8" w:tplc="04090005" w:tentative="1">
      <w:start w:val="1"/>
      <w:numFmt w:val="lowerRoman"/>
      <w:lvlText w:val="%9."/>
      <w:lvlJc w:val="right"/>
      <w:pPr>
        <w:tabs>
          <w:tab w:val="num" w:pos="4200"/>
        </w:tabs>
        <w:ind w:left="4200" w:hanging="420"/>
      </w:pPr>
    </w:lvl>
  </w:abstractNum>
  <w:abstractNum w:abstractNumId="16">
    <w:nsid w:val="6AC00E27"/>
    <w:multiLevelType w:val="hybridMultilevel"/>
    <w:tmpl w:val="248ECA02"/>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7">
    <w:nsid w:val="6F1B35EA"/>
    <w:multiLevelType w:val="hybridMultilevel"/>
    <w:tmpl w:val="1BBA35F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nsid w:val="70594FD5"/>
    <w:multiLevelType w:val="hybridMultilevel"/>
    <w:tmpl w:val="D6C274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ACC3451"/>
    <w:multiLevelType w:val="hybridMultilevel"/>
    <w:tmpl w:val="F7ECADD0"/>
    <w:lvl w:ilvl="0" w:tplc="95D6C012">
      <w:start w:val="1"/>
      <w:numFmt w:val="decimal"/>
      <w:lvlText w:val="%1、"/>
      <w:lvlJc w:val="left"/>
      <w:pPr>
        <w:tabs>
          <w:tab w:val="num" w:pos="838"/>
        </w:tabs>
        <w:ind w:left="838" w:hanging="360"/>
      </w:pPr>
      <w:rPr>
        <w:rFonts w:hint="eastAsia"/>
        <w:sz w:val="24"/>
        <w:szCs w:val="24"/>
      </w:rPr>
    </w:lvl>
    <w:lvl w:ilvl="1" w:tplc="04090019" w:tentative="1">
      <w:start w:val="1"/>
      <w:numFmt w:val="lowerLetter"/>
      <w:lvlText w:val="%2)"/>
      <w:lvlJc w:val="left"/>
      <w:pPr>
        <w:tabs>
          <w:tab w:val="num" w:pos="1318"/>
        </w:tabs>
        <w:ind w:left="1318" w:hanging="420"/>
      </w:pPr>
    </w:lvl>
    <w:lvl w:ilvl="2" w:tplc="0409001B" w:tentative="1">
      <w:start w:val="1"/>
      <w:numFmt w:val="lowerRoman"/>
      <w:lvlText w:val="%3."/>
      <w:lvlJc w:val="right"/>
      <w:pPr>
        <w:tabs>
          <w:tab w:val="num" w:pos="1738"/>
        </w:tabs>
        <w:ind w:left="1738" w:hanging="420"/>
      </w:pPr>
    </w:lvl>
    <w:lvl w:ilvl="3" w:tplc="0409000F" w:tentative="1">
      <w:start w:val="1"/>
      <w:numFmt w:val="decimal"/>
      <w:lvlText w:val="%4."/>
      <w:lvlJc w:val="left"/>
      <w:pPr>
        <w:tabs>
          <w:tab w:val="num" w:pos="2158"/>
        </w:tabs>
        <w:ind w:left="2158" w:hanging="420"/>
      </w:pPr>
    </w:lvl>
    <w:lvl w:ilvl="4" w:tplc="04090019" w:tentative="1">
      <w:start w:val="1"/>
      <w:numFmt w:val="lowerLetter"/>
      <w:lvlText w:val="%5)"/>
      <w:lvlJc w:val="left"/>
      <w:pPr>
        <w:tabs>
          <w:tab w:val="num" w:pos="2578"/>
        </w:tabs>
        <w:ind w:left="2578" w:hanging="420"/>
      </w:pPr>
    </w:lvl>
    <w:lvl w:ilvl="5" w:tplc="0409001B" w:tentative="1">
      <w:start w:val="1"/>
      <w:numFmt w:val="lowerRoman"/>
      <w:lvlText w:val="%6."/>
      <w:lvlJc w:val="right"/>
      <w:pPr>
        <w:tabs>
          <w:tab w:val="num" w:pos="2998"/>
        </w:tabs>
        <w:ind w:left="2998" w:hanging="420"/>
      </w:pPr>
    </w:lvl>
    <w:lvl w:ilvl="6" w:tplc="0409000F" w:tentative="1">
      <w:start w:val="1"/>
      <w:numFmt w:val="decimal"/>
      <w:lvlText w:val="%7."/>
      <w:lvlJc w:val="left"/>
      <w:pPr>
        <w:tabs>
          <w:tab w:val="num" w:pos="3418"/>
        </w:tabs>
        <w:ind w:left="3418" w:hanging="420"/>
      </w:pPr>
    </w:lvl>
    <w:lvl w:ilvl="7" w:tplc="04090019" w:tentative="1">
      <w:start w:val="1"/>
      <w:numFmt w:val="lowerLetter"/>
      <w:lvlText w:val="%8)"/>
      <w:lvlJc w:val="left"/>
      <w:pPr>
        <w:tabs>
          <w:tab w:val="num" w:pos="3838"/>
        </w:tabs>
        <w:ind w:left="3838" w:hanging="420"/>
      </w:pPr>
    </w:lvl>
    <w:lvl w:ilvl="8" w:tplc="0409001B" w:tentative="1">
      <w:start w:val="1"/>
      <w:numFmt w:val="lowerRoman"/>
      <w:lvlText w:val="%9."/>
      <w:lvlJc w:val="right"/>
      <w:pPr>
        <w:tabs>
          <w:tab w:val="num" w:pos="4258"/>
        </w:tabs>
        <w:ind w:left="4258" w:hanging="420"/>
      </w:pPr>
    </w:lvl>
  </w:abstractNum>
  <w:abstractNum w:abstractNumId="20">
    <w:nsid w:val="7E7B16DB"/>
    <w:multiLevelType w:val="hybridMultilevel"/>
    <w:tmpl w:val="053C0B8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3"/>
  </w:num>
  <w:num w:numId="3">
    <w:abstractNumId w:val="16"/>
  </w:num>
  <w:num w:numId="4">
    <w:abstractNumId w:val="9"/>
  </w:num>
  <w:num w:numId="5">
    <w:abstractNumId w:val="17"/>
  </w:num>
  <w:num w:numId="6">
    <w:abstractNumId w:val="20"/>
  </w:num>
  <w:num w:numId="7">
    <w:abstractNumId w:val="18"/>
  </w:num>
  <w:num w:numId="8">
    <w:abstractNumId w:val="14"/>
  </w:num>
  <w:num w:numId="9">
    <w:abstractNumId w:val="11"/>
  </w:num>
  <w:num w:numId="10">
    <w:abstractNumId w:val="7"/>
  </w:num>
  <w:num w:numId="11">
    <w:abstractNumId w:val="19"/>
  </w:num>
  <w:num w:numId="12">
    <w:abstractNumId w:val="1"/>
  </w:num>
  <w:num w:numId="13">
    <w:abstractNumId w:val="0"/>
  </w:num>
  <w:num w:numId="14">
    <w:abstractNumId w:val="5"/>
  </w:num>
  <w:num w:numId="15">
    <w:abstractNumId w:val="6"/>
  </w:num>
  <w:num w:numId="16">
    <w:abstractNumId w:val="8"/>
  </w:num>
  <w:num w:numId="17">
    <w:abstractNumId w:val="15"/>
  </w:num>
  <w:num w:numId="18">
    <w:abstractNumId w:val="13"/>
  </w:num>
  <w:num w:numId="19">
    <w:abstractNumId w:val="10"/>
  </w:num>
  <w:num w:numId="20">
    <w:abstractNumId w:val="12"/>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21E20"/>
    <w:rsid w:val="00010981"/>
    <w:rsid w:val="00051862"/>
    <w:rsid w:val="00066807"/>
    <w:rsid w:val="000E565E"/>
    <w:rsid w:val="001321B6"/>
    <w:rsid w:val="00184507"/>
    <w:rsid w:val="001D57C1"/>
    <w:rsid w:val="002D2855"/>
    <w:rsid w:val="002F5498"/>
    <w:rsid w:val="0030063F"/>
    <w:rsid w:val="003537E6"/>
    <w:rsid w:val="0045769D"/>
    <w:rsid w:val="004C0CFD"/>
    <w:rsid w:val="004E139B"/>
    <w:rsid w:val="00553994"/>
    <w:rsid w:val="005E5509"/>
    <w:rsid w:val="00623448"/>
    <w:rsid w:val="00642006"/>
    <w:rsid w:val="00652E84"/>
    <w:rsid w:val="006B4BFA"/>
    <w:rsid w:val="008417C7"/>
    <w:rsid w:val="00843277"/>
    <w:rsid w:val="00894B81"/>
    <w:rsid w:val="008A6A3E"/>
    <w:rsid w:val="008D47BE"/>
    <w:rsid w:val="008D6D3A"/>
    <w:rsid w:val="00910F45"/>
    <w:rsid w:val="00912E98"/>
    <w:rsid w:val="009E25A4"/>
    <w:rsid w:val="009F4212"/>
    <w:rsid w:val="00A138DC"/>
    <w:rsid w:val="00AE278C"/>
    <w:rsid w:val="00B42C8F"/>
    <w:rsid w:val="00C21E20"/>
    <w:rsid w:val="00C961C7"/>
    <w:rsid w:val="00D04093"/>
    <w:rsid w:val="00DA0AE9"/>
    <w:rsid w:val="00DB04A9"/>
    <w:rsid w:val="00ED22EB"/>
    <w:rsid w:val="00F14BBC"/>
    <w:rsid w:val="00F41973"/>
    <w:rsid w:val="00FD090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rules v:ext="edit">
        <o:r id="V:Rule1" type="connector" idref="#AutoShape 50"/>
        <o:r id="V:Rule2" type="connector" idref="#AutoShape 49"/>
        <o:r id="V:Rule3" type="connector" idref="#AutoShape 48"/>
        <o:r id="V:Rule4" type="connector" idref="#AutoShape 45"/>
        <o:r id="V:Rule5" type="connector" idref="#AutoShape 43"/>
        <o:r id="V:Rule6" type="connector" idref="#AutoShape 33"/>
        <o:r id="V:Rule7" type="connector" idref="#AutoShape 38"/>
        <o:r id="V:Rule8" type="connector" idref="#AutoShape 46"/>
        <o:r id="V:Rule9" type="connector" idref="#AutoShape 44"/>
        <o:r id="V:Rule10" type="connector" idref="#AutoShape 4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21B6"/>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45769D"/>
    <w:pPr>
      <w:keepNext/>
      <w:keepLines/>
      <w:numPr>
        <w:numId w:val="1"/>
      </w:numPr>
      <w:spacing w:before="120" w:after="120" w:line="360" w:lineRule="auto"/>
      <w:jc w:val="left"/>
      <w:outlineLvl w:val="0"/>
    </w:pPr>
    <w:rPr>
      <w:b/>
      <w:bCs/>
      <w:kern w:val="44"/>
      <w:sz w:val="32"/>
      <w:szCs w:val="44"/>
    </w:rPr>
  </w:style>
  <w:style w:type="paragraph" w:styleId="2">
    <w:name w:val="heading 2"/>
    <w:aliases w:val="H2,heading 2+ Indent: Left 0.25 in,l2,2nd level,h2,2,Header 2,Titre2,UNDERRUBRIK 1-2,UND...,标题 2 Char1 Char,标题 2 Char Char Char,标题 2 Char1 Char Char Char,标题 2 Char Char Char Char Char,标题 2 Char Char1 Char,标题 2 Char1 Char1,sect 1.2,H21,R2"/>
    <w:basedOn w:val="a"/>
    <w:next w:val="a"/>
    <w:link w:val="2Char"/>
    <w:uiPriority w:val="9"/>
    <w:unhideWhenUsed/>
    <w:qFormat/>
    <w:rsid w:val="0045769D"/>
    <w:pPr>
      <w:keepNext/>
      <w:keepLines/>
      <w:numPr>
        <w:ilvl w:val="1"/>
        <w:numId w:val="1"/>
      </w:numPr>
      <w:adjustRightInd w:val="0"/>
      <w:spacing w:before="120" w:after="120" w:line="360" w:lineRule="auto"/>
      <w:ind w:left="0" w:firstLine="0"/>
      <w:jc w:val="left"/>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4C0CFD"/>
    <w:pPr>
      <w:keepNext/>
      <w:keepLines/>
      <w:numPr>
        <w:ilvl w:val="2"/>
        <w:numId w:val="1"/>
      </w:numPr>
      <w:spacing w:before="120" w:after="120" w:line="360" w:lineRule="auto"/>
      <w:ind w:left="0" w:hangingChars="343" w:hanging="340"/>
      <w:jc w:val="left"/>
      <w:outlineLvl w:val="2"/>
    </w:pPr>
    <w:rPr>
      <w:b/>
      <w:bCs/>
      <w:sz w:val="28"/>
      <w:szCs w:val="32"/>
    </w:rPr>
  </w:style>
  <w:style w:type="paragraph" w:styleId="4">
    <w:name w:val="heading 4"/>
    <w:basedOn w:val="a"/>
    <w:next w:val="a"/>
    <w:link w:val="4Char"/>
    <w:uiPriority w:val="9"/>
    <w:unhideWhenUsed/>
    <w:qFormat/>
    <w:rsid w:val="001321B6"/>
    <w:pPr>
      <w:keepNext/>
      <w:keepLines/>
      <w:numPr>
        <w:ilvl w:val="3"/>
        <w:numId w:val="1"/>
      </w:numPr>
      <w:spacing w:before="120" w:after="120" w:line="360" w:lineRule="auto"/>
      <w:ind w:left="0" w:hangingChars="410" w:hanging="862"/>
      <w:jc w:val="left"/>
      <w:outlineLvl w:val="3"/>
    </w:pPr>
    <w:rPr>
      <w:rFonts w:asciiTheme="majorHAnsi" w:eastAsiaTheme="majorEastAsia" w:hAnsiTheme="majorHAnsi" w:cstheme="majorBidi"/>
      <w:b/>
      <w:bCs/>
      <w:sz w:val="28"/>
      <w:szCs w:val="28"/>
    </w:rPr>
  </w:style>
  <w:style w:type="paragraph" w:styleId="5">
    <w:name w:val="heading 5"/>
    <w:aliases w:val="5,l4,第四层条,H5,Block Label,一.标题 5,PIM 5,dash,ds,dd,h5,heading 5,Level 3 - i,Roman list,Appendix A  Heading 5,h51,heading 51,h52,heading 52,h53,heading 53,Heading5,l5,ITT t5,PA Pico Section,H5-Heading 5,heading5,l5+toc5,Numbered Sub-list,hm,口,一,口1,口2"/>
    <w:basedOn w:val="a"/>
    <w:next w:val="a"/>
    <w:link w:val="5Char"/>
    <w:uiPriority w:val="9"/>
    <w:unhideWhenUsed/>
    <w:qFormat/>
    <w:rsid w:val="001321B6"/>
    <w:pPr>
      <w:keepNext/>
      <w:keepLines/>
      <w:numPr>
        <w:ilvl w:val="4"/>
        <w:numId w:val="1"/>
      </w:numPr>
      <w:spacing w:before="120" w:after="120" w:line="360" w:lineRule="auto"/>
      <w:ind w:left="0" w:hangingChars="480" w:hanging="1009"/>
      <w:jc w:val="left"/>
      <w:outlineLvl w:val="4"/>
    </w:pPr>
    <w:rPr>
      <w:b/>
      <w:bCs/>
      <w:sz w:val="28"/>
      <w:szCs w:val="28"/>
    </w:rPr>
  </w:style>
  <w:style w:type="paragraph" w:styleId="6">
    <w:name w:val="heading 6"/>
    <w:basedOn w:val="a"/>
    <w:next w:val="a"/>
    <w:link w:val="6Char"/>
    <w:uiPriority w:val="9"/>
    <w:unhideWhenUsed/>
    <w:qFormat/>
    <w:rsid w:val="001321B6"/>
    <w:pPr>
      <w:keepNext/>
      <w:keepLines/>
      <w:numPr>
        <w:ilvl w:val="5"/>
        <w:numId w:val="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1321B6"/>
    <w:pPr>
      <w:keepNext/>
      <w:keepLines/>
      <w:numPr>
        <w:ilvl w:val="6"/>
        <w:numId w:val="1"/>
      </w:numPr>
      <w:spacing w:before="240" w:after="64" w:line="320" w:lineRule="auto"/>
      <w:outlineLvl w:val="6"/>
    </w:pPr>
    <w:rPr>
      <w:b/>
      <w:bCs/>
      <w:sz w:val="24"/>
    </w:rPr>
  </w:style>
  <w:style w:type="paragraph" w:styleId="8">
    <w:name w:val="heading 8"/>
    <w:basedOn w:val="a"/>
    <w:next w:val="a"/>
    <w:link w:val="8Char"/>
    <w:uiPriority w:val="9"/>
    <w:unhideWhenUsed/>
    <w:qFormat/>
    <w:rsid w:val="001321B6"/>
    <w:pPr>
      <w:keepNext/>
      <w:keepLines/>
      <w:numPr>
        <w:ilvl w:val="7"/>
        <w:numId w:val="1"/>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1321B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321B6"/>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1321B6"/>
    <w:rPr>
      <w:sz w:val="18"/>
      <w:szCs w:val="18"/>
    </w:rPr>
  </w:style>
  <w:style w:type="paragraph" w:styleId="a4">
    <w:name w:val="footer"/>
    <w:basedOn w:val="a"/>
    <w:link w:val="Char0"/>
    <w:uiPriority w:val="99"/>
    <w:unhideWhenUsed/>
    <w:rsid w:val="001321B6"/>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rsid w:val="001321B6"/>
    <w:rPr>
      <w:sz w:val="18"/>
      <w:szCs w:val="18"/>
    </w:rPr>
  </w:style>
  <w:style w:type="character" w:customStyle="1" w:styleId="1Char">
    <w:name w:val="标题 1 Char"/>
    <w:basedOn w:val="a0"/>
    <w:link w:val="1"/>
    <w:uiPriority w:val="9"/>
    <w:rsid w:val="0045769D"/>
    <w:rPr>
      <w:rFonts w:ascii="Times New Roman" w:eastAsia="宋体" w:hAnsi="Times New Roman" w:cs="Times New Roman"/>
      <w:b/>
      <w:bCs/>
      <w:kern w:val="44"/>
      <w:sz w:val="32"/>
      <w:szCs w:val="44"/>
    </w:rPr>
  </w:style>
  <w:style w:type="character" w:customStyle="1" w:styleId="2Char">
    <w:name w:val="标题 2 Char"/>
    <w:aliases w:val="H2 Char,heading 2+ Indent: Left 0.25 in Char,l2 Char,2nd level Char,h2 Char,2 Char,Header 2 Char,Titre2 Char,UNDERRUBRIK 1-2 Char,UND... Char,标题 2 Char1 Char Char,标题 2 Char Char Char Char,标题 2 Char1 Char Char Char Char,标题 2 Char1 Char1 Char"/>
    <w:basedOn w:val="a0"/>
    <w:link w:val="2"/>
    <w:uiPriority w:val="9"/>
    <w:rsid w:val="0045769D"/>
    <w:rPr>
      <w:rFonts w:asciiTheme="majorHAnsi" w:eastAsiaTheme="majorEastAsia" w:hAnsiTheme="majorHAnsi" w:cstheme="majorBidi"/>
      <w:b/>
      <w:bCs/>
      <w:sz w:val="30"/>
      <w:szCs w:val="32"/>
    </w:rPr>
  </w:style>
  <w:style w:type="character" w:customStyle="1" w:styleId="3Char">
    <w:name w:val="标题 3 Char"/>
    <w:basedOn w:val="a0"/>
    <w:link w:val="3"/>
    <w:uiPriority w:val="9"/>
    <w:rsid w:val="004C0CFD"/>
    <w:rPr>
      <w:rFonts w:ascii="Times New Roman" w:eastAsia="宋体" w:hAnsi="Times New Roman" w:cs="Times New Roman"/>
      <w:b/>
      <w:bCs/>
      <w:sz w:val="28"/>
      <w:szCs w:val="32"/>
    </w:rPr>
  </w:style>
  <w:style w:type="character" w:customStyle="1" w:styleId="4Char">
    <w:name w:val="标题 4 Char"/>
    <w:basedOn w:val="a0"/>
    <w:link w:val="4"/>
    <w:uiPriority w:val="9"/>
    <w:rsid w:val="001321B6"/>
    <w:rPr>
      <w:rFonts w:asciiTheme="majorHAnsi" w:eastAsiaTheme="majorEastAsia" w:hAnsiTheme="majorHAnsi" w:cstheme="majorBidi"/>
      <w:b/>
      <w:bCs/>
      <w:sz w:val="28"/>
      <w:szCs w:val="28"/>
    </w:rPr>
  </w:style>
  <w:style w:type="character" w:customStyle="1" w:styleId="5Char">
    <w:name w:val="标题 5 Char"/>
    <w:aliases w:val="5 Char,l4 Char,第四层条 Char,H5 Char,Block Label Char,一.标题 5 Char,PIM 5 Char,dash Char,ds Char,dd Char,h5 Char,heading 5 Char,Level 3 - i Char,Roman list Char,Appendix A  Heading 5 Char,h51 Char,heading 51 Char,h52 Char,heading 52 Char,h53 Char"/>
    <w:basedOn w:val="a0"/>
    <w:link w:val="5"/>
    <w:uiPriority w:val="9"/>
    <w:rsid w:val="001321B6"/>
    <w:rPr>
      <w:rFonts w:ascii="Times New Roman" w:eastAsia="宋体" w:hAnsi="Times New Roman" w:cs="Times New Roman"/>
      <w:b/>
      <w:bCs/>
      <w:sz w:val="28"/>
      <w:szCs w:val="28"/>
    </w:rPr>
  </w:style>
  <w:style w:type="character" w:customStyle="1" w:styleId="6Char">
    <w:name w:val="标题 6 Char"/>
    <w:basedOn w:val="a0"/>
    <w:link w:val="6"/>
    <w:uiPriority w:val="9"/>
    <w:semiHidden/>
    <w:rsid w:val="001321B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321B6"/>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1321B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321B6"/>
    <w:rPr>
      <w:rFonts w:asciiTheme="majorHAnsi" w:eastAsiaTheme="majorEastAsia" w:hAnsiTheme="majorHAnsi" w:cstheme="majorBidi"/>
      <w:szCs w:val="21"/>
    </w:rPr>
  </w:style>
  <w:style w:type="character" w:styleId="a5">
    <w:name w:val="page number"/>
    <w:basedOn w:val="a0"/>
    <w:rsid w:val="004C0CFD"/>
  </w:style>
  <w:style w:type="paragraph" w:styleId="a6">
    <w:name w:val="List Paragraph"/>
    <w:basedOn w:val="a"/>
    <w:link w:val="Char1"/>
    <w:uiPriority w:val="34"/>
    <w:qFormat/>
    <w:rsid w:val="005E5509"/>
    <w:pPr>
      <w:spacing w:line="360" w:lineRule="auto"/>
      <w:ind w:firstLineChars="200" w:firstLine="420"/>
    </w:pPr>
    <w:rPr>
      <w:rFonts w:ascii="Calibri" w:hAnsi="Calibri"/>
      <w:sz w:val="24"/>
      <w:szCs w:val="22"/>
    </w:rPr>
  </w:style>
  <w:style w:type="character" w:customStyle="1" w:styleId="Char1">
    <w:name w:val="列出段落 Char"/>
    <w:link w:val="a6"/>
    <w:uiPriority w:val="34"/>
    <w:rsid w:val="005E5509"/>
    <w:rPr>
      <w:rFonts w:ascii="Calibri" w:eastAsia="宋体" w:hAnsi="Calibri" w:cs="Times New Roman"/>
      <w:sz w:val="24"/>
    </w:rPr>
  </w:style>
  <w:style w:type="paragraph" w:customStyle="1" w:styleId="a7">
    <w:name w:val="缩紧正文"/>
    <w:basedOn w:val="a"/>
    <w:link w:val="Char2"/>
    <w:rsid w:val="00051862"/>
    <w:pPr>
      <w:spacing w:before="120" w:after="120" w:line="400" w:lineRule="exact"/>
      <w:ind w:firstLineChars="200" w:firstLine="480"/>
    </w:pPr>
    <w:rPr>
      <w:rFonts w:ascii="宋体" w:hAnsi="宋体" w:cs="宋体"/>
      <w:sz w:val="24"/>
      <w:szCs w:val="20"/>
    </w:rPr>
  </w:style>
  <w:style w:type="character" w:customStyle="1" w:styleId="Char2">
    <w:name w:val="缩紧正文 Char"/>
    <w:link w:val="a7"/>
    <w:rsid w:val="00051862"/>
    <w:rPr>
      <w:rFonts w:ascii="宋体" w:eastAsia="宋体" w:hAnsi="宋体" w:cs="宋体"/>
      <w:sz w:val="24"/>
      <w:szCs w:val="20"/>
    </w:rPr>
  </w:style>
  <w:style w:type="paragraph" w:styleId="a8">
    <w:name w:val="Balloon Text"/>
    <w:basedOn w:val="a"/>
    <w:link w:val="Char3"/>
    <w:uiPriority w:val="99"/>
    <w:semiHidden/>
    <w:unhideWhenUsed/>
    <w:rsid w:val="0030063F"/>
    <w:rPr>
      <w:sz w:val="18"/>
      <w:szCs w:val="18"/>
    </w:rPr>
  </w:style>
  <w:style w:type="character" w:customStyle="1" w:styleId="Char3">
    <w:name w:val="批注框文本 Char"/>
    <w:basedOn w:val="a0"/>
    <w:link w:val="a8"/>
    <w:uiPriority w:val="99"/>
    <w:semiHidden/>
    <w:rsid w:val="0030063F"/>
    <w:rPr>
      <w:rFonts w:ascii="Times New Roman" w:eastAsia="宋体" w:hAnsi="Times New Roman" w:cs="Times New Roman"/>
      <w:sz w:val="18"/>
      <w:szCs w:val="18"/>
    </w:rPr>
  </w:style>
  <w:style w:type="paragraph" w:customStyle="1" w:styleId="Default">
    <w:name w:val="Default"/>
    <w:rsid w:val="009F4212"/>
    <w:pPr>
      <w:widowControl w:val="0"/>
      <w:autoSpaceDE w:val="0"/>
      <w:autoSpaceDN w:val="0"/>
      <w:adjustRightInd w:val="0"/>
    </w:pPr>
    <w:rPr>
      <w:rFonts w:ascii="Times New Roman" w:hAnsi="Times New Roman" w:cs="Times New Roman"/>
      <w:color w:val="000000"/>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363825">
      <w:bodyDiv w:val="1"/>
      <w:marLeft w:val="0"/>
      <w:marRight w:val="0"/>
      <w:marTop w:val="0"/>
      <w:marBottom w:val="0"/>
      <w:divBdr>
        <w:top w:val="none" w:sz="0" w:space="0" w:color="auto"/>
        <w:left w:val="none" w:sz="0" w:space="0" w:color="auto"/>
        <w:bottom w:val="none" w:sz="0" w:space="0" w:color="auto"/>
        <w:right w:val="none" w:sz="0" w:space="0" w:color="auto"/>
      </w:divBdr>
    </w:div>
    <w:div w:id="1448548365">
      <w:bodyDiv w:val="1"/>
      <w:marLeft w:val="0"/>
      <w:marRight w:val="0"/>
      <w:marTop w:val="0"/>
      <w:marBottom w:val="0"/>
      <w:divBdr>
        <w:top w:val="none" w:sz="0" w:space="0" w:color="auto"/>
        <w:left w:val="none" w:sz="0" w:space="0" w:color="auto"/>
        <w:bottom w:val="none" w:sz="0" w:space="0" w:color="auto"/>
        <w:right w:val="none" w:sz="0" w:space="0" w:color="auto"/>
      </w:divBdr>
      <w:divsChild>
        <w:div w:id="1862619619">
          <w:marLeft w:val="0"/>
          <w:marRight w:val="0"/>
          <w:marTop w:val="0"/>
          <w:marBottom w:val="0"/>
          <w:divBdr>
            <w:top w:val="none" w:sz="0" w:space="0" w:color="auto"/>
            <w:left w:val="none" w:sz="0" w:space="0" w:color="auto"/>
            <w:bottom w:val="none" w:sz="0" w:space="0" w:color="auto"/>
            <w:right w:val="none" w:sz="0" w:space="0" w:color="auto"/>
          </w:divBdr>
        </w:div>
        <w:div w:id="1554124078">
          <w:marLeft w:val="0"/>
          <w:marRight w:val="0"/>
          <w:marTop w:val="0"/>
          <w:marBottom w:val="0"/>
          <w:divBdr>
            <w:top w:val="none" w:sz="0" w:space="0" w:color="auto"/>
            <w:left w:val="none" w:sz="0" w:space="0" w:color="auto"/>
            <w:bottom w:val="single" w:sz="6" w:space="0" w:color="DCDCDC"/>
            <w:right w:val="none" w:sz="0" w:space="0" w:color="auto"/>
          </w:divBdr>
          <w:divsChild>
            <w:div w:id="761796645">
              <w:marLeft w:val="300"/>
              <w:marRight w:val="300"/>
              <w:marTop w:val="225"/>
              <w:marBottom w:val="225"/>
              <w:divBdr>
                <w:top w:val="none" w:sz="0" w:space="0" w:color="auto"/>
                <w:left w:val="none" w:sz="0" w:space="0" w:color="auto"/>
                <w:bottom w:val="none" w:sz="0" w:space="0" w:color="auto"/>
                <w:right w:val="none" w:sz="0" w:space="0" w:color="auto"/>
              </w:divBdr>
              <w:divsChild>
                <w:div w:id="617184710">
                  <w:marLeft w:val="0"/>
                  <w:marRight w:val="0"/>
                  <w:marTop w:val="0"/>
                  <w:marBottom w:val="0"/>
                  <w:divBdr>
                    <w:top w:val="none" w:sz="0" w:space="0" w:color="auto"/>
                    <w:left w:val="none" w:sz="0" w:space="0" w:color="auto"/>
                    <w:bottom w:val="none" w:sz="0" w:space="0" w:color="auto"/>
                    <w:right w:val="none" w:sz="0" w:space="0" w:color="auto"/>
                  </w:divBdr>
                </w:div>
                <w:div w:id="135692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9892">
          <w:marLeft w:val="150"/>
          <w:marRight w:val="150"/>
          <w:marTop w:val="150"/>
          <w:marBottom w:val="150"/>
          <w:divBdr>
            <w:top w:val="none" w:sz="0" w:space="0" w:color="auto"/>
            <w:left w:val="none" w:sz="0" w:space="0" w:color="auto"/>
            <w:bottom w:val="none" w:sz="0" w:space="0" w:color="auto"/>
            <w:right w:val="none" w:sz="0" w:space="0" w:color="auto"/>
          </w:divBdr>
          <w:divsChild>
            <w:div w:id="457644140">
              <w:marLeft w:val="150"/>
              <w:marRight w:val="150"/>
              <w:marTop w:val="0"/>
              <w:marBottom w:val="0"/>
              <w:divBdr>
                <w:top w:val="none" w:sz="0" w:space="0" w:color="auto"/>
                <w:left w:val="none" w:sz="0" w:space="0" w:color="auto"/>
                <w:bottom w:val="single" w:sz="12" w:space="0" w:color="DCDCDC"/>
                <w:right w:val="none" w:sz="0" w:space="0" w:color="auto"/>
              </w:divBdr>
              <w:divsChild>
                <w:div w:id="929583917">
                  <w:marLeft w:val="0"/>
                  <w:marRight w:val="0"/>
                  <w:marTop w:val="0"/>
                  <w:marBottom w:val="0"/>
                  <w:divBdr>
                    <w:top w:val="none" w:sz="0" w:space="0" w:color="auto"/>
                    <w:left w:val="none" w:sz="0" w:space="0" w:color="auto"/>
                    <w:bottom w:val="none" w:sz="0" w:space="0" w:color="auto"/>
                    <w:right w:val="none" w:sz="0" w:space="0" w:color="auto"/>
                  </w:divBdr>
                </w:div>
                <w:div w:id="95564195">
                  <w:marLeft w:val="0"/>
                  <w:marRight w:val="0"/>
                  <w:marTop w:val="0"/>
                  <w:marBottom w:val="0"/>
                  <w:divBdr>
                    <w:top w:val="none" w:sz="0" w:space="0" w:color="auto"/>
                    <w:left w:val="none" w:sz="0" w:space="0" w:color="auto"/>
                    <w:bottom w:val="none" w:sz="0" w:space="0" w:color="auto"/>
                    <w:right w:val="none" w:sz="0" w:space="0" w:color="auto"/>
                  </w:divBdr>
                </w:div>
                <w:div w:id="47581120">
                  <w:marLeft w:val="0"/>
                  <w:marRight w:val="0"/>
                  <w:marTop w:val="0"/>
                  <w:marBottom w:val="0"/>
                  <w:divBdr>
                    <w:top w:val="none" w:sz="0" w:space="0" w:color="auto"/>
                    <w:left w:val="none" w:sz="0" w:space="0" w:color="auto"/>
                    <w:bottom w:val="none" w:sz="0" w:space="0" w:color="auto"/>
                    <w:right w:val="none" w:sz="0" w:space="0" w:color="auto"/>
                  </w:divBdr>
                  <w:divsChild>
                    <w:div w:id="1537959416">
                      <w:marLeft w:val="0"/>
                      <w:marRight w:val="0"/>
                      <w:marTop w:val="0"/>
                      <w:marBottom w:val="0"/>
                      <w:divBdr>
                        <w:top w:val="none" w:sz="0" w:space="0" w:color="auto"/>
                        <w:left w:val="none" w:sz="0" w:space="0" w:color="auto"/>
                        <w:bottom w:val="none" w:sz="0" w:space="0" w:color="auto"/>
                        <w:right w:val="none" w:sz="0" w:space="0" w:color="auto"/>
                      </w:divBdr>
                    </w:div>
                  </w:divsChild>
                </w:div>
                <w:div w:id="426653458">
                  <w:marLeft w:val="0"/>
                  <w:marRight w:val="0"/>
                  <w:marTop w:val="0"/>
                  <w:marBottom w:val="0"/>
                  <w:divBdr>
                    <w:top w:val="none" w:sz="0" w:space="0" w:color="auto"/>
                    <w:left w:val="none" w:sz="0" w:space="0" w:color="auto"/>
                    <w:bottom w:val="none" w:sz="0" w:space="0" w:color="auto"/>
                    <w:right w:val="none" w:sz="0" w:space="0" w:color="auto"/>
                  </w:divBdr>
                  <w:divsChild>
                    <w:div w:id="1806193427">
                      <w:marLeft w:val="0"/>
                      <w:marRight w:val="0"/>
                      <w:marTop w:val="0"/>
                      <w:marBottom w:val="0"/>
                      <w:divBdr>
                        <w:top w:val="none" w:sz="0" w:space="0" w:color="auto"/>
                        <w:left w:val="none" w:sz="0" w:space="0" w:color="auto"/>
                        <w:bottom w:val="none" w:sz="0" w:space="0" w:color="auto"/>
                        <w:right w:val="none" w:sz="0" w:space="0" w:color="auto"/>
                      </w:divBdr>
                    </w:div>
                  </w:divsChild>
                </w:div>
                <w:div w:id="670569745">
                  <w:marLeft w:val="0"/>
                  <w:marRight w:val="0"/>
                  <w:marTop w:val="0"/>
                  <w:marBottom w:val="0"/>
                  <w:divBdr>
                    <w:top w:val="none" w:sz="0" w:space="0" w:color="auto"/>
                    <w:left w:val="none" w:sz="0" w:space="0" w:color="auto"/>
                    <w:bottom w:val="none" w:sz="0" w:space="0" w:color="auto"/>
                    <w:right w:val="none" w:sz="0" w:space="0" w:color="auto"/>
                  </w:divBdr>
                  <w:divsChild>
                    <w:div w:id="1059207116">
                      <w:marLeft w:val="0"/>
                      <w:marRight w:val="0"/>
                      <w:marTop w:val="0"/>
                      <w:marBottom w:val="0"/>
                      <w:divBdr>
                        <w:top w:val="none" w:sz="0" w:space="0" w:color="auto"/>
                        <w:left w:val="none" w:sz="0" w:space="0" w:color="auto"/>
                        <w:bottom w:val="none" w:sz="0" w:space="0" w:color="auto"/>
                        <w:right w:val="none" w:sz="0" w:space="0" w:color="auto"/>
                      </w:divBdr>
                    </w:div>
                  </w:divsChild>
                </w:div>
                <w:div w:id="1510171776">
                  <w:marLeft w:val="0"/>
                  <w:marRight w:val="0"/>
                  <w:marTop w:val="0"/>
                  <w:marBottom w:val="0"/>
                  <w:divBdr>
                    <w:top w:val="none" w:sz="0" w:space="0" w:color="auto"/>
                    <w:left w:val="none" w:sz="0" w:space="0" w:color="auto"/>
                    <w:bottom w:val="none" w:sz="0" w:space="0" w:color="auto"/>
                    <w:right w:val="none" w:sz="0" w:space="0" w:color="auto"/>
                  </w:divBdr>
                  <w:divsChild>
                    <w:div w:id="90638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2076">
              <w:marLeft w:val="150"/>
              <w:marRight w:val="150"/>
              <w:marTop w:val="150"/>
              <w:marBottom w:val="150"/>
              <w:divBdr>
                <w:top w:val="none" w:sz="0" w:space="0" w:color="auto"/>
                <w:left w:val="none" w:sz="0" w:space="0" w:color="auto"/>
                <w:bottom w:val="none" w:sz="0" w:space="0" w:color="auto"/>
                <w:right w:val="none" w:sz="0" w:space="0" w:color="auto"/>
              </w:divBdr>
              <w:divsChild>
                <w:div w:id="27919239">
                  <w:marLeft w:val="0"/>
                  <w:marRight w:val="0"/>
                  <w:marTop w:val="0"/>
                  <w:marBottom w:val="0"/>
                  <w:divBdr>
                    <w:top w:val="none" w:sz="0" w:space="0" w:color="auto"/>
                    <w:left w:val="none" w:sz="0" w:space="0" w:color="auto"/>
                    <w:bottom w:val="none" w:sz="0" w:space="0" w:color="auto"/>
                    <w:right w:val="none" w:sz="0" w:space="0" w:color="auto"/>
                  </w:divBdr>
                </w:div>
                <w:div w:id="1684093951">
                  <w:marLeft w:val="0"/>
                  <w:marRight w:val="0"/>
                  <w:marTop w:val="0"/>
                  <w:marBottom w:val="0"/>
                  <w:divBdr>
                    <w:top w:val="none" w:sz="0" w:space="0" w:color="auto"/>
                    <w:left w:val="none" w:sz="0" w:space="0" w:color="auto"/>
                    <w:bottom w:val="none" w:sz="0" w:space="0" w:color="auto"/>
                    <w:right w:val="none" w:sz="0" w:space="0" w:color="auto"/>
                  </w:divBdr>
                </w:div>
                <w:div w:id="1311789377">
                  <w:marLeft w:val="0"/>
                  <w:marRight w:val="0"/>
                  <w:marTop w:val="0"/>
                  <w:marBottom w:val="0"/>
                  <w:divBdr>
                    <w:top w:val="none" w:sz="0" w:space="0" w:color="auto"/>
                    <w:left w:val="none" w:sz="0" w:space="0" w:color="auto"/>
                    <w:bottom w:val="none" w:sz="0" w:space="0" w:color="auto"/>
                    <w:right w:val="none" w:sz="0" w:space="0" w:color="auto"/>
                  </w:divBdr>
                </w:div>
                <w:div w:id="1068379815">
                  <w:marLeft w:val="0"/>
                  <w:marRight w:val="0"/>
                  <w:marTop w:val="0"/>
                  <w:marBottom w:val="0"/>
                  <w:divBdr>
                    <w:top w:val="none" w:sz="0" w:space="0" w:color="auto"/>
                    <w:left w:val="none" w:sz="0" w:space="0" w:color="auto"/>
                    <w:bottom w:val="none" w:sz="0" w:space="0" w:color="auto"/>
                    <w:right w:val="none" w:sz="0" w:space="0" w:color="auto"/>
                  </w:divBdr>
                </w:div>
                <w:div w:id="1240213448">
                  <w:marLeft w:val="0"/>
                  <w:marRight w:val="0"/>
                  <w:marTop w:val="0"/>
                  <w:marBottom w:val="0"/>
                  <w:divBdr>
                    <w:top w:val="none" w:sz="0" w:space="0" w:color="auto"/>
                    <w:left w:val="none" w:sz="0" w:space="0" w:color="auto"/>
                    <w:bottom w:val="none" w:sz="0" w:space="0" w:color="auto"/>
                    <w:right w:val="none" w:sz="0" w:space="0" w:color="auto"/>
                  </w:divBdr>
                </w:div>
                <w:div w:id="932277714">
                  <w:marLeft w:val="0"/>
                  <w:marRight w:val="0"/>
                  <w:marTop w:val="0"/>
                  <w:marBottom w:val="0"/>
                  <w:divBdr>
                    <w:top w:val="none" w:sz="0" w:space="0" w:color="auto"/>
                    <w:left w:val="none" w:sz="0" w:space="0" w:color="auto"/>
                    <w:bottom w:val="none" w:sz="0" w:space="0" w:color="auto"/>
                    <w:right w:val="none" w:sz="0" w:space="0" w:color="auto"/>
                  </w:divBdr>
                </w:div>
                <w:div w:id="774984130">
                  <w:marLeft w:val="0"/>
                  <w:marRight w:val="0"/>
                  <w:marTop w:val="0"/>
                  <w:marBottom w:val="0"/>
                  <w:divBdr>
                    <w:top w:val="none" w:sz="0" w:space="0" w:color="auto"/>
                    <w:left w:val="none" w:sz="0" w:space="0" w:color="auto"/>
                    <w:bottom w:val="none" w:sz="0" w:space="0" w:color="auto"/>
                    <w:right w:val="none" w:sz="0" w:space="0" w:color="auto"/>
                  </w:divBdr>
                </w:div>
                <w:div w:id="461577404">
                  <w:marLeft w:val="0"/>
                  <w:marRight w:val="0"/>
                  <w:marTop w:val="0"/>
                  <w:marBottom w:val="0"/>
                  <w:divBdr>
                    <w:top w:val="none" w:sz="0" w:space="0" w:color="auto"/>
                    <w:left w:val="none" w:sz="0" w:space="0" w:color="auto"/>
                    <w:bottom w:val="none" w:sz="0" w:space="0" w:color="auto"/>
                    <w:right w:val="none" w:sz="0" w:space="0" w:color="auto"/>
                  </w:divBdr>
                </w:div>
                <w:div w:id="1946696176">
                  <w:marLeft w:val="0"/>
                  <w:marRight w:val="0"/>
                  <w:marTop w:val="0"/>
                  <w:marBottom w:val="0"/>
                  <w:divBdr>
                    <w:top w:val="none" w:sz="0" w:space="0" w:color="auto"/>
                    <w:left w:val="none" w:sz="0" w:space="0" w:color="auto"/>
                    <w:bottom w:val="none" w:sz="0" w:space="0" w:color="auto"/>
                    <w:right w:val="none" w:sz="0" w:space="0" w:color="auto"/>
                  </w:divBdr>
                </w:div>
              </w:divsChild>
            </w:div>
            <w:div w:id="1036394043">
              <w:marLeft w:val="150"/>
              <w:marRight w:val="150"/>
              <w:marTop w:val="0"/>
              <w:marBottom w:val="0"/>
              <w:divBdr>
                <w:top w:val="single" w:sz="12" w:space="0" w:color="DCDCDC"/>
                <w:left w:val="single" w:sz="12" w:space="0" w:color="DCDCDC"/>
                <w:bottom w:val="single" w:sz="12" w:space="0" w:color="DCDCDC"/>
                <w:right w:val="single" w:sz="12" w:space="0" w:color="DCDCDC"/>
              </w:divBdr>
              <w:divsChild>
                <w:div w:id="16157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11379">
      <w:bodyDiv w:val="1"/>
      <w:marLeft w:val="0"/>
      <w:marRight w:val="0"/>
      <w:marTop w:val="0"/>
      <w:marBottom w:val="0"/>
      <w:divBdr>
        <w:top w:val="none" w:sz="0" w:space="0" w:color="auto"/>
        <w:left w:val="none" w:sz="0" w:space="0" w:color="auto"/>
        <w:bottom w:val="none" w:sz="0" w:space="0" w:color="auto"/>
        <w:right w:val="none" w:sz="0" w:space="0" w:color="auto"/>
      </w:divBdr>
    </w:div>
    <w:div w:id="1893617767">
      <w:bodyDiv w:val="1"/>
      <w:marLeft w:val="0"/>
      <w:marRight w:val="0"/>
      <w:marTop w:val="0"/>
      <w:marBottom w:val="0"/>
      <w:divBdr>
        <w:top w:val="none" w:sz="0" w:space="0" w:color="auto"/>
        <w:left w:val="none" w:sz="0" w:space="0" w:color="auto"/>
        <w:bottom w:val="none" w:sz="0" w:space="0" w:color="auto"/>
        <w:right w:val="none" w:sz="0" w:space="0" w:color="auto"/>
      </w:divBdr>
      <w:divsChild>
        <w:div w:id="23186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jpeg"/><Relationship Id="rId3" Type="http://schemas.microsoft.com/office/2007/relationships/stylesWithEffects" Target="stylesWithEffect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oleObject" Target="embeddings/oleObject1.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oleObject" Target="embeddings/oleObject2.bin"/><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8.emf"/><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TotalTime>
  <Pages>38</Pages>
  <Words>1953</Words>
  <Characters>11134</Characters>
  <Application>Microsoft Office Word</Application>
  <DocSecurity>0</DocSecurity>
  <Lines>92</Lines>
  <Paragraphs>26</Paragraphs>
  <ScaleCrop>false</ScaleCrop>
  <Company>THS</Company>
  <LinksUpToDate>false</LinksUpToDate>
  <CharactersWithSpaces>13061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蒋张飞</dc:creator>
  <cp:keywords/>
  <dc:description/>
  <cp:lastModifiedBy>Administrator</cp:lastModifiedBy>
  <cp:revision>15</cp:revision>
  <dcterms:created xsi:type="dcterms:W3CDTF">2015-07-09T06:56:00Z</dcterms:created>
  <dcterms:modified xsi:type="dcterms:W3CDTF">2015-07-14T08:34:00Z</dcterms:modified>
</cp:coreProperties>
</file>